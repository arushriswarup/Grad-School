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6470" w:rsidRDefault="00B06470" w:rsidP="00B06470">
      <w:pPr>
        <w:spacing w:line="240" w:lineRule="auto"/>
        <w:jc w:val="center"/>
        <w:rPr>
          <w:rFonts w:ascii="Calibri" w:hAnsi="Calibri" w:cs="Calibri"/>
          <w:b/>
          <w:bCs/>
          <w:sz w:val="48"/>
          <w:szCs w:val="48"/>
        </w:rPr>
      </w:pPr>
      <w:r>
        <w:rPr>
          <w:rFonts w:ascii="Calibri" w:hAnsi="Calibri" w:cs="Calibri"/>
          <w:b/>
          <w:bCs/>
          <w:sz w:val="48"/>
          <w:szCs w:val="48"/>
        </w:rPr>
        <w:t xml:space="preserve">Design of </w:t>
      </w:r>
      <w:r w:rsidR="003F4C17">
        <w:rPr>
          <w:rFonts w:ascii="Calibri" w:hAnsi="Calibri" w:cs="Calibri"/>
          <w:b/>
          <w:bCs/>
          <w:sz w:val="48"/>
          <w:szCs w:val="48"/>
        </w:rPr>
        <w:t xml:space="preserve">a </w:t>
      </w:r>
      <w:r>
        <w:rPr>
          <w:rFonts w:ascii="Calibri" w:hAnsi="Calibri" w:cs="Calibri"/>
          <w:b/>
          <w:bCs/>
          <w:sz w:val="48"/>
          <w:szCs w:val="48"/>
        </w:rPr>
        <w:t>Co</w:t>
      </w:r>
      <w:r w:rsidR="003F4C17">
        <w:rPr>
          <w:rFonts w:ascii="Calibri" w:hAnsi="Calibri" w:cs="Calibri"/>
          <w:b/>
          <w:bCs/>
          <w:sz w:val="48"/>
          <w:szCs w:val="48"/>
        </w:rPr>
        <w:t>ntact-Aided</w:t>
      </w:r>
      <w:r w:rsidR="00745311">
        <w:rPr>
          <w:rFonts w:ascii="Calibri" w:hAnsi="Calibri" w:cs="Calibri"/>
          <w:b/>
          <w:bCs/>
          <w:sz w:val="48"/>
          <w:szCs w:val="48"/>
        </w:rPr>
        <w:t xml:space="preserve"> Compliant</w:t>
      </w:r>
      <w:r w:rsidR="003F4C17">
        <w:rPr>
          <w:rFonts w:ascii="Calibri" w:hAnsi="Calibri" w:cs="Calibri"/>
          <w:b/>
          <w:bCs/>
          <w:sz w:val="48"/>
          <w:szCs w:val="48"/>
        </w:rPr>
        <w:t xml:space="preserve"> </w:t>
      </w:r>
      <w:r w:rsidR="00C168BF">
        <w:rPr>
          <w:rFonts w:ascii="Calibri" w:hAnsi="Calibri" w:cs="Calibri"/>
          <w:b/>
          <w:bCs/>
          <w:sz w:val="48"/>
          <w:szCs w:val="48"/>
        </w:rPr>
        <w:t xml:space="preserve">Notched-Tube </w:t>
      </w:r>
      <w:r w:rsidR="003F4C17">
        <w:rPr>
          <w:rFonts w:ascii="Calibri" w:hAnsi="Calibri" w:cs="Calibri"/>
          <w:b/>
          <w:bCs/>
          <w:sz w:val="48"/>
          <w:szCs w:val="48"/>
        </w:rPr>
        <w:t>Joint for</w:t>
      </w:r>
      <w:r>
        <w:rPr>
          <w:rFonts w:ascii="Calibri" w:hAnsi="Calibri" w:cs="Calibri"/>
          <w:b/>
          <w:bCs/>
          <w:sz w:val="48"/>
          <w:szCs w:val="48"/>
        </w:rPr>
        <w:t xml:space="preserve"> </w:t>
      </w:r>
      <w:r w:rsidR="00623786">
        <w:rPr>
          <w:rFonts w:ascii="Calibri" w:hAnsi="Calibri" w:cs="Calibri"/>
          <w:b/>
          <w:bCs/>
          <w:sz w:val="48"/>
          <w:szCs w:val="48"/>
        </w:rPr>
        <w:t xml:space="preserve">Surgical </w:t>
      </w:r>
      <w:r>
        <w:rPr>
          <w:rFonts w:ascii="Calibri" w:hAnsi="Calibri" w:cs="Calibri"/>
          <w:b/>
          <w:bCs/>
          <w:sz w:val="48"/>
          <w:szCs w:val="48"/>
        </w:rPr>
        <w:t>Manipulation in Confined W</w:t>
      </w:r>
      <w:r w:rsidRPr="003C5FF6">
        <w:rPr>
          <w:rFonts w:ascii="Calibri" w:hAnsi="Calibri" w:cs="Calibri"/>
          <w:b/>
          <w:bCs/>
          <w:sz w:val="48"/>
          <w:szCs w:val="48"/>
        </w:rPr>
        <w:t>orkspaces</w:t>
      </w:r>
    </w:p>
    <w:p w:rsidR="00F12D9C" w:rsidRDefault="00F12D9C" w:rsidP="00B06470">
      <w:pPr>
        <w:spacing w:line="240" w:lineRule="auto"/>
        <w:jc w:val="center"/>
        <w:rPr>
          <w:rFonts w:ascii="Calibri" w:hAnsi="Calibri" w:cs="Calibri"/>
          <w:b/>
          <w:bCs/>
        </w:rPr>
      </w:pPr>
    </w:p>
    <w:p w:rsidR="00F12D9C" w:rsidRDefault="00F12D9C" w:rsidP="00B06470">
      <w:pPr>
        <w:spacing w:line="240" w:lineRule="auto"/>
        <w:jc w:val="center"/>
        <w:rPr>
          <w:rFonts w:ascii="Calibri" w:hAnsi="Calibri" w:cs="Calibri"/>
          <w:b/>
          <w:bCs/>
        </w:rPr>
      </w:pPr>
    </w:p>
    <w:p w:rsidR="00F12D9C" w:rsidRDefault="00F12D9C" w:rsidP="00B06470">
      <w:pPr>
        <w:spacing w:line="240" w:lineRule="auto"/>
        <w:jc w:val="center"/>
        <w:rPr>
          <w:rFonts w:ascii="Calibri" w:hAnsi="Calibri" w:cs="Calibri"/>
          <w:b/>
          <w:bCs/>
        </w:rPr>
        <w:sectPr w:rsidR="00F12D9C" w:rsidSect="003F4C17">
          <w:headerReference w:type="default" r:id="rId8"/>
          <w:footerReference w:type="default" r:id="rId9"/>
          <w:type w:val="continuous"/>
          <w:pgSz w:w="12240" w:h="15840"/>
          <w:pgMar w:top="1440" w:right="1440" w:bottom="1440" w:left="1440" w:header="720" w:footer="720" w:gutter="0"/>
          <w:pgNumType w:fmt="lowerRoman"/>
          <w:cols w:space="720"/>
          <w:docGrid w:linePitch="360"/>
        </w:sectPr>
      </w:pPr>
    </w:p>
    <w:p w:rsidR="009D20FE" w:rsidRPr="00A16D2C" w:rsidRDefault="009D20FE" w:rsidP="009D20FE">
      <w:pPr>
        <w:spacing w:line="240" w:lineRule="auto"/>
        <w:ind w:right="67"/>
        <w:rPr>
          <w:rFonts w:ascii="Calibri" w:hAnsi="Calibri" w:cs="Calibri"/>
          <w:b/>
          <w:bCs/>
        </w:rPr>
      </w:pPr>
      <w:r>
        <w:rPr>
          <w:rFonts w:ascii="Calibri" w:hAnsi="Calibri" w:cs="Calibri"/>
          <w:b/>
          <w:bCs/>
        </w:rPr>
        <w:lastRenderedPageBreak/>
        <w:t>Eastwood</w:t>
      </w:r>
      <w:r w:rsidRPr="00A16D2C">
        <w:rPr>
          <w:rFonts w:ascii="Calibri" w:hAnsi="Calibri" w:cs="Calibri"/>
          <w:b/>
          <w:bCs/>
        </w:rPr>
        <w:t xml:space="preserve">, </w:t>
      </w:r>
      <w:r>
        <w:rPr>
          <w:rFonts w:ascii="Calibri" w:hAnsi="Calibri" w:cs="Calibri"/>
          <w:b/>
          <w:bCs/>
        </w:rPr>
        <w:t>Kyle W.</w:t>
      </w:r>
    </w:p>
    <w:p w:rsidR="009D20FE" w:rsidRPr="00A16D2C" w:rsidRDefault="009D20FE" w:rsidP="009D20FE">
      <w:pPr>
        <w:spacing w:line="240" w:lineRule="auto"/>
        <w:rPr>
          <w:rFonts w:ascii="Calibri" w:hAnsi="Calibri" w:cs="Calibri"/>
          <w:bCs/>
        </w:rPr>
      </w:pPr>
      <w:bookmarkStart w:id="0" w:name="OLE_LINK6"/>
      <w:bookmarkStart w:id="1" w:name="OLE_LINK7"/>
      <w:bookmarkStart w:id="2" w:name="OLE_LINK19"/>
      <w:bookmarkStart w:id="3" w:name="OLE_LINK5"/>
      <w:r>
        <w:rPr>
          <w:rFonts w:ascii="Calibri" w:hAnsi="Calibri" w:cs="Calibri"/>
          <w:bCs/>
        </w:rPr>
        <w:t>Center for Image Guided Innovation and Therapeutic Intervention (CIGITI)</w:t>
      </w:r>
      <w:bookmarkEnd w:id="0"/>
      <w:bookmarkEnd w:id="1"/>
      <w:r>
        <w:rPr>
          <w:rFonts w:ascii="Calibri" w:hAnsi="Calibri" w:cs="Calibri"/>
          <w:bCs/>
        </w:rPr>
        <w:t xml:space="preserve">, </w:t>
      </w:r>
    </w:p>
    <w:p w:rsidR="009D20FE" w:rsidRPr="00A16D2C" w:rsidRDefault="009D20FE" w:rsidP="009D20FE">
      <w:pPr>
        <w:spacing w:line="240" w:lineRule="auto"/>
        <w:rPr>
          <w:rFonts w:ascii="Calibri" w:hAnsi="Calibri" w:cs="Calibri"/>
          <w:bCs/>
        </w:rPr>
      </w:pPr>
      <w:bookmarkStart w:id="4" w:name="OLE_LINK8"/>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bookmarkStart w:id="5" w:name="_Hlk482788441"/>
      <w:r w:rsidRPr="00316FF3">
        <w:rPr>
          <w:rFonts w:ascii="Calibri" w:hAnsi="Calibri" w:cs="Calibri"/>
          <w:bCs/>
        </w:rPr>
        <w:t>M5G 1X8</w:t>
      </w:r>
      <w:bookmarkEnd w:id="5"/>
    </w:p>
    <w:bookmarkEnd w:id="2"/>
    <w:bookmarkEnd w:id="4"/>
    <w:p w:rsidR="009D20FE" w:rsidRPr="00A16D2C" w:rsidRDefault="009D20FE" w:rsidP="009D20FE">
      <w:pPr>
        <w:spacing w:line="240" w:lineRule="auto"/>
        <w:rPr>
          <w:rFonts w:ascii="Calibri" w:hAnsi="Calibri" w:cs="Calibri"/>
          <w:bCs/>
        </w:rPr>
      </w:pPr>
      <w:r>
        <w:rPr>
          <w:rFonts w:ascii="Calibri" w:hAnsi="Calibri" w:cs="Calibri"/>
          <w:bCs/>
        </w:rPr>
        <w:t>kyle.eastwood</w:t>
      </w:r>
      <w:bookmarkStart w:id="6" w:name="OLE_LINK20"/>
      <w:bookmarkStart w:id="7" w:name="OLE_LINK21"/>
      <w:bookmarkStart w:id="8" w:name="OLE_LINK22"/>
      <w:bookmarkStart w:id="9" w:name="OLE_LINK23"/>
      <w:r>
        <w:rPr>
          <w:rFonts w:ascii="Calibri" w:hAnsi="Calibri" w:cs="Calibri"/>
          <w:bCs/>
        </w:rPr>
        <w:t>@mail.utoronto.ca</w:t>
      </w:r>
      <w:bookmarkEnd w:id="6"/>
      <w:bookmarkEnd w:id="7"/>
      <w:bookmarkEnd w:id="8"/>
      <w:bookmarkEnd w:id="9"/>
    </w:p>
    <w:bookmarkEnd w:id="3"/>
    <w:p w:rsidR="009D20FE" w:rsidRPr="00A16D2C"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Francis</w:t>
      </w:r>
      <w:r w:rsidRPr="00A16D2C">
        <w:rPr>
          <w:rFonts w:ascii="Calibri" w:hAnsi="Calibri" w:cs="Calibri"/>
          <w:b/>
          <w:bCs/>
        </w:rPr>
        <w:t xml:space="preserve">, </w:t>
      </w:r>
      <w:r>
        <w:rPr>
          <w:rFonts w:ascii="Calibri" w:hAnsi="Calibri" w:cs="Calibri"/>
          <w:b/>
          <w:bCs/>
        </w:rPr>
        <w:t>Peter</w:t>
      </w:r>
    </w:p>
    <w:p w:rsidR="009D20FE" w:rsidRPr="00A16D2C" w:rsidRDefault="009D20FE" w:rsidP="009D20FE">
      <w:pPr>
        <w:spacing w:line="240" w:lineRule="auto"/>
        <w:rPr>
          <w:rFonts w:ascii="Calibri" w:hAnsi="Calibri" w:cs="Calibri"/>
          <w:bCs/>
        </w:rPr>
      </w:pPr>
      <w:r>
        <w:rPr>
          <w:rFonts w:ascii="Calibri" w:hAnsi="Calibri" w:cs="Calibri"/>
          <w:bCs/>
        </w:rPr>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Toronto, Ontario, Canada</w:t>
      </w:r>
      <w:r w:rsidR="00E118DE">
        <w:rPr>
          <w:rFonts w:ascii="Calibri" w:hAnsi="Calibri" w:cs="Calibri"/>
          <w:bCs/>
        </w:rPr>
        <w:t xml:space="preserve">, </w:t>
      </w:r>
      <w:r w:rsidR="00E118DE" w:rsidRPr="00316FF3">
        <w:rPr>
          <w:rFonts w:ascii="Calibri" w:hAnsi="Calibri" w:cs="Calibri"/>
          <w:bCs/>
        </w:rPr>
        <w:t>M5G 1X8</w:t>
      </w:r>
    </w:p>
    <w:p w:rsidR="009D20FE" w:rsidRDefault="009D20FE" w:rsidP="009D20FE">
      <w:pPr>
        <w:spacing w:line="240" w:lineRule="auto"/>
        <w:rPr>
          <w:rFonts w:ascii="Calibri" w:hAnsi="Calibri" w:cs="Calibri"/>
          <w:bCs/>
        </w:rPr>
      </w:pPr>
      <w:r w:rsidRPr="008B5A9A">
        <w:rPr>
          <w:rFonts w:ascii="Calibri" w:hAnsi="Calibri" w:cs="Calibri"/>
        </w:rPr>
        <w:t>peter.francis</w:t>
      </w:r>
      <w:r>
        <w:rPr>
          <w:rFonts w:ascii="Calibri" w:hAnsi="Calibri" w:cs="Calibri"/>
          <w:bCs/>
        </w:rPr>
        <w:t>@mail.utoronto.ca</w:t>
      </w:r>
    </w:p>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proofErr w:type="spellStart"/>
      <w:r>
        <w:rPr>
          <w:rFonts w:ascii="Calibri" w:hAnsi="Calibri" w:cs="Calibri"/>
          <w:b/>
          <w:bCs/>
        </w:rPr>
        <w:t>Hamidreza</w:t>
      </w:r>
      <w:proofErr w:type="spellEnd"/>
      <w:r>
        <w:rPr>
          <w:rFonts w:ascii="Calibri" w:hAnsi="Calibri" w:cs="Calibri"/>
          <w:b/>
          <w:bCs/>
        </w:rPr>
        <w:t xml:space="preserve"> </w:t>
      </w:r>
      <w:proofErr w:type="spellStart"/>
      <w:r>
        <w:rPr>
          <w:rFonts w:ascii="Calibri" w:hAnsi="Calibri" w:cs="Calibri"/>
          <w:b/>
          <w:bCs/>
        </w:rPr>
        <w:t>Azimian</w:t>
      </w:r>
      <w:proofErr w:type="spellEnd"/>
    </w:p>
    <w:p w:rsidR="00623786" w:rsidRDefault="0083554F" w:rsidP="009D20FE">
      <w:pPr>
        <w:spacing w:line="240" w:lineRule="auto"/>
        <w:rPr>
          <w:rFonts w:ascii="Calibri" w:hAnsi="Calibri" w:cs="Calibri"/>
          <w:bCs/>
        </w:rPr>
      </w:pPr>
      <w:r w:rsidRPr="0083554F">
        <w:rPr>
          <w:rFonts w:ascii="Calibri" w:hAnsi="Calibri" w:cs="Calibri"/>
          <w:bCs/>
        </w:rPr>
        <w:t>Senior Robotics Researcher at Epson</w:t>
      </w:r>
    </w:p>
    <w:p w:rsidR="00623786" w:rsidRPr="00623786" w:rsidRDefault="00623786" w:rsidP="00623786">
      <w:pPr>
        <w:spacing w:line="240" w:lineRule="auto"/>
        <w:rPr>
          <w:rFonts w:ascii="Calibri" w:hAnsi="Calibri" w:cs="Calibri"/>
          <w:bCs/>
        </w:rPr>
      </w:pPr>
      <w:r w:rsidRPr="00623786">
        <w:rPr>
          <w:rFonts w:ascii="Calibri" w:hAnsi="Calibri" w:cs="Calibri"/>
          <w:bCs/>
        </w:rPr>
        <w:t>Epson Canada Ltd</w:t>
      </w:r>
      <w:r w:rsidR="00E118DE">
        <w:rPr>
          <w:rFonts w:ascii="Calibri" w:hAnsi="Calibri" w:cs="Calibri"/>
          <w:bCs/>
        </w:rPr>
        <w:t>, 185 Renfrew Drive</w:t>
      </w:r>
    </w:p>
    <w:p w:rsidR="009D20FE" w:rsidRPr="00A16D2C" w:rsidRDefault="00623786" w:rsidP="00623786">
      <w:pPr>
        <w:spacing w:line="240" w:lineRule="auto"/>
        <w:rPr>
          <w:rFonts w:ascii="Calibri" w:hAnsi="Calibri" w:cs="Calibri"/>
          <w:bCs/>
        </w:rPr>
      </w:pPr>
      <w:r w:rsidRPr="00623786">
        <w:rPr>
          <w:rFonts w:ascii="Calibri" w:hAnsi="Calibri" w:cs="Calibri"/>
          <w:bCs/>
        </w:rPr>
        <w:t>Markham</w:t>
      </w:r>
      <w:r w:rsidR="00E118DE">
        <w:rPr>
          <w:rFonts w:ascii="Calibri" w:hAnsi="Calibri" w:cs="Calibri"/>
          <w:bCs/>
        </w:rPr>
        <w:t xml:space="preserve">, Ontario, Canada, </w:t>
      </w:r>
      <w:r w:rsidRPr="00623786">
        <w:rPr>
          <w:rFonts w:ascii="Calibri" w:hAnsi="Calibri" w:cs="Calibri"/>
          <w:bCs/>
        </w:rPr>
        <w:t>L3R 6G3</w:t>
      </w:r>
    </w:p>
    <w:p w:rsidR="009D20FE" w:rsidRDefault="00DC44DD" w:rsidP="009D20FE">
      <w:pPr>
        <w:spacing w:line="240" w:lineRule="auto"/>
        <w:rPr>
          <w:rFonts w:ascii="Calibri" w:hAnsi="Calibri" w:cs="Calibri"/>
          <w:bCs/>
        </w:rPr>
      </w:pPr>
      <w:r w:rsidRPr="00DC44DD">
        <w:rPr>
          <w:rFonts w:ascii="Calibri" w:hAnsi="Calibri" w:cs="Calibri"/>
          <w:bCs/>
        </w:rPr>
        <w:t>hamidreza.azimian@ea.epson.com</w:t>
      </w:r>
      <w:r w:rsidRPr="00DC44DD" w:rsidDel="00DC44DD">
        <w:rPr>
          <w:rFonts w:ascii="Calibri" w:hAnsi="Calibri" w:cs="Calibri"/>
          <w:bCs/>
        </w:rPr>
        <w:t xml:space="preserve"> </w:t>
      </w:r>
    </w:p>
    <w:p w:rsidR="00DC44DD" w:rsidRPr="00A16D2C" w:rsidRDefault="00DC44DD"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bookmarkStart w:id="10" w:name="OLE_LINK13"/>
      <w:r>
        <w:rPr>
          <w:rFonts w:ascii="Calibri" w:hAnsi="Calibri" w:cs="Calibri"/>
          <w:b/>
          <w:bCs/>
        </w:rPr>
        <w:t>Swarup</w:t>
      </w:r>
      <w:r w:rsidRPr="00A16D2C">
        <w:rPr>
          <w:rFonts w:ascii="Calibri" w:hAnsi="Calibri" w:cs="Calibri"/>
          <w:b/>
          <w:bCs/>
        </w:rPr>
        <w:t xml:space="preserve">, </w:t>
      </w:r>
      <w:r>
        <w:rPr>
          <w:rFonts w:ascii="Calibri" w:hAnsi="Calibri" w:cs="Calibri"/>
          <w:b/>
          <w:bCs/>
        </w:rPr>
        <w:t>Arushri</w:t>
      </w:r>
    </w:p>
    <w:p w:rsidR="009D20FE" w:rsidRPr="00A16D2C" w:rsidRDefault="009D20FE" w:rsidP="009D20FE">
      <w:pPr>
        <w:spacing w:line="240" w:lineRule="auto"/>
        <w:rPr>
          <w:rFonts w:ascii="Calibri" w:hAnsi="Calibri" w:cs="Calibri"/>
          <w:bCs/>
        </w:rPr>
      </w:pPr>
      <w:r>
        <w:rPr>
          <w:rFonts w:ascii="Calibri" w:hAnsi="Calibri" w:cs="Calibri"/>
          <w:bCs/>
        </w:rPr>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r w:rsidRPr="00316FF3">
        <w:rPr>
          <w:rFonts w:ascii="Calibri" w:hAnsi="Calibri" w:cs="Calibri"/>
          <w:bCs/>
        </w:rPr>
        <w:t>M5G 1X8</w:t>
      </w:r>
    </w:p>
    <w:p w:rsidR="009D20FE" w:rsidRDefault="009D20FE" w:rsidP="009D20FE">
      <w:pPr>
        <w:spacing w:line="240" w:lineRule="auto"/>
        <w:rPr>
          <w:rFonts w:ascii="Calibri" w:hAnsi="Calibri" w:cs="Calibri"/>
          <w:bCs/>
        </w:rPr>
      </w:pPr>
      <w:r w:rsidRPr="00316FF3">
        <w:rPr>
          <w:rFonts w:ascii="Calibri" w:hAnsi="Calibri" w:cs="Calibri"/>
          <w:bCs/>
        </w:rPr>
        <w:t>arushri.swarup</w:t>
      </w:r>
      <w:r>
        <w:rPr>
          <w:rFonts w:ascii="Calibri" w:hAnsi="Calibri" w:cs="Calibri"/>
          <w:bCs/>
        </w:rPr>
        <w:t>@mail.utoronto.ca</w:t>
      </w:r>
    </w:p>
    <w:bookmarkEnd w:id="10"/>
    <w:p w:rsidR="009D20FE" w:rsidRPr="00A16D2C"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Looi</w:t>
      </w:r>
      <w:r w:rsidRPr="00A16D2C">
        <w:rPr>
          <w:rFonts w:ascii="Calibri" w:hAnsi="Calibri" w:cs="Calibri"/>
          <w:b/>
          <w:bCs/>
        </w:rPr>
        <w:t>,</w:t>
      </w:r>
      <w:r>
        <w:rPr>
          <w:rFonts w:ascii="Calibri" w:hAnsi="Calibri" w:cs="Calibri"/>
          <w:b/>
          <w:bCs/>
        </w:rPr>
        <w:t xml:space="preserve"> Thomas</w:t>
      </w:r>
      <w:r w:rsidRPr="00A16D2C">
        <w:rPr>
          <w:rFonts w:ascii="Calibri" w:hAnsi="Calibri" w:cs="Calibri"/>
          <w:b/>
          <w:bCs/>
        </w:rPr>
        <w:t xml:space="preserve"> </w:t>
      </w:r>
    </w:p>
    <w:p w:rsidR="009D20FE" w:rsidRPr="00A16D2C" w:rsidRDefault="009D20FE" w:rsidP="009D20FE">
      <w:pPr>
        <w:spacing w:line="240" w:lineRule="auto"/>
        <w:rPr>
          <w:rFonts w:ascii="Calibri" w:hAnsi="Calibri" w:cs="Calibri"/>
          <w:bCs/>
        </w:rPr>
      </w:pPr>
      <w:r>
        <w:rPr>
          <w:rFonts w:ascii="Calibri" w:hAnsi="Calibri" w:cs="Calibri"/>
          <w:bCs/>
        </w:rPr>
        <w:t xml:space="preserve">Center for Image Guided Innovation and Therapeutic Intervention (CIGITI), </w:t>
      </w:r>
    </w:p>
    <w:p w:rsidR="009D20FE" w:rsidRPr="00A16D2C" w:rsidRDefault="009D20FE" w:rsidP="009D20FE">
      <w:pPr>
        <w:spacing w:line="240" w:lineRule="auto"/>
        <w:rPr>
          <w:rFonts w:ascii="Calibri" w:hAnsi="Calibri" w:cs="Calibri"/>
          <w:bCs/>
        </w:rPr>
      </w:pPr>
      <w:r>
        <w:rPr>
          <w:rFonts w:ascii="Calibri" w:hAnsi="Calibri" w:cs="Calibri"/>
          <w:bCs/>
        </w:rPr>
        <w:t>The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 xml:space="preserve">Toronto, Ontario, Canada, </w:t>
      </w:r>
      <w:r w:rsidRPr="00316FF3">
        <w:rPr>
          <w:rFonts w:ascii="Calibri" w:hAnsi="Calibri" w:cs="Calibri"/>
          <w:bCs/>
        </w:rPr>
        <w:t>M5G 1X8</w:t>
      </w:r>
    </w:p>
    <w:p w:rsidR="009D20FE" w:rsidRDefault="009D20FE" w:rsidP="009D20FE">
      <w:pPr>
        <w:spacing w:line="240" w:lineRule="auto"/>
        <w:rPr>
          <w:rFonts w:ascii="Calibri" w:hAnsi="Calibri" w:cs="Calibri"/>
          <w:bCs/>
        </w:rPr>
      </w:pPr>
      <w:r>
        <w:rPr>
          <w:rFonts w:ascii="Calibri" w:hAnsi="Calibri" w:cs="Calibri"/>
          <w:bCs/>
        </w:rPr>
        <w:lastRenderedPageBreak/>
        <w:t>thomas.looi@sickids.ca</w:t>
      </w:r>
    </w:p>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r>
        <w:rPr>
          <w:rFonts w:ascii="Calibri" w:hAnsi="Calibri" w:cs="Calibri"/>
          <w:b/>
          <w:bCs/>
        </w:rPr>
        <w:t>Drake</w:t>
      </w:r>
      <w:r w:rsidRPr="00A16D2C">
        <w:rPr>
          <w:rFonts w:ascii="Calibri" w:hAnsi="Calibri" w:cs="Calibri"/>
          <w:b/>
          <w:bCs/>
        </w:rPr>
        <w:t>,</w:t>
      </w:r>
      <w:r>
        <w:rPr>
          <w:rFonts w:ascii="Calibri" w:hAnsi="Calibri" w:cs="Calibri"/>
          <w:b/>
          <w:bCs/>
        </w:rPr>
        <w:t xml:space="preserve"> James M.</w:t>
      </w:r>
      <w:r w:rsidRPr="00A16D2C">
        <w:rPr>
          <w:rFonts w:ascii="Calibri" w:hAnsi="Calibri" w:cs="Calibri"/>
          <w:b/>
          <w:bCs/>
        </w:rPr>
        <w:t xml:space="preserve"> </w:t>
      </w:r>
      <w:r w:rsidR="00623786" w:rsidRPr="0031741E">
        <w:rPr>
          <w:rStyle w:val="FootnoteReference"/>
        </w:rPr>
        <w:footnoteReference w:id="2"/>
      </w:r>
    </w:p>
    <w:p w:rsidR="009D20FE" w:rsidRDefault="009D20FE" w:rsidP="009D20FE">
      <w:pPr>
        <w:spacing w:line="240" w:lineRule="auto"/>
        <w:rPr>
          <w:rFonts w:ascii="Calibri" w:hAnsi="Calibri" w:cs="Calibri"/>
          <w:bCs/>
        </w:rPr>
      </w:pPr>
      <w:r>
        <w:rPr>
          <w:rFonts w:ascii="Calibri" w:hAnsi="Calibri" w:cs="Calibri"/>
          <w:bCs/>
        </w:rPr>
        <w:t xml:space="preserve">Division of Neurosurgery, </w:t>
      </w:r>
      <w:r w:rsidRPr="00316FF3">
        <w:rPr>
          <w:rFonts w:ascii="Calibri" w:hAnsi="Calibri" w:cs="Calibri"/>
          <w:bCs/>
        </w:rPr>
        <w:t>Center for Image Guided Innovation and Therapeutic Intervention (CIGITI)</w:t>
      </w:r>
      <w:r>
        <w:rPr>
          <w:rFonts w:ascii="Calibri" w:hAnsi="Calibri" w:cs="Calibri"/>
          <w:bCs/>
        </w:rPr>
        <w:t xml:space="preserve">, </w:t>
      </w:r>
      <w:proofErr w:type="gramStart"/>
      <w:r>
        <w:rPr>
          <w:rFonts w:ascii="Calibri" w:hAnsi="Calibri" w:cs="Calibri"/>
          <w:bCs/>
        </w:rPr>
        <w:t>The</w:t>
      </w:r>
      <w:proofErr w:type="gramEnd"/>
      <w:r>
        <w:rPr>
          <w:rFonts w:ascii="Calibri" w:hAnsi="Calibri" w:cs="Calibri"/>
          <w:bCs/>
        </w:rPr>
        <w:t xml:space="preserve"> Hospital for Sick Children,</w:t>
      </w:r>
      <w:r w:rsidRPr="00A16D2C" w:rsidDel="00316FF3">
        <w:rPr>
          <w:rFonts w:ascii="Calibri" w:hAnsi="Calibri" w:cs="Calibri"/>
          <w:bCs/>
        </w:rPr>
        <w:t xml:space="preserve"> </w:t>
      </w:r>
      <w:r>
        <w:rPr>
          <w:rFonts w:ascii="Calibri" w:hAnsi="Calibri" w:cs="Calibri"/>
          <w:bCs/>
        </w:rPr>
        <w:t>555 University Avenue,</w:t>
      </w:r>
      <w:r w:rsidRPr="00316FF3">
        <w:rPr>
          <w:rFonts w:ascii="Calibri" w:hAnsi="Calibri" w:cs="Calibri"/>
          <w:bCs/>
        </w:rPr>
        <w:t xml:space="preserve"> </w:t>
      </w:r>
      <w:r>
        <w:rPr>
          <w:rFonts w:ascii="Calibri" w:hAnsi="Calibri" w:cs="Calibri"/>
          <w:bCs/>
        </w:rPr>
        <w:t>Toronto, Ontario, Canada</w:t>
      </w:r>
      <w:bookmarkStart w:id="11" w:name="OLE_LINK18"/>
      <w:r>
        <w:rPr>
          <w:rFonts w:ascii="Calibri" w:hAnsi="Calibri" w:cs="Calibri"/>
          <w:bCs/>
        </w:rPr>
        <w:t xml:space="preserve">, </w:t>
      </w:r>
      <w:r w:rsidRPr="00316FF3">
        <w:rPr>
          <w:rFonts w:ascii="Calibri" w:hAnsi="Calibri" w:cs="Calibri"/>
          <w:bCs/>
        </w:rPr>
        <w:t>M5G 1X8</w:t>
      </w:r>
    </w:p>
    <w:p w:rsidR="00623786" w:rsidRPr="00A16D2C" w:rsidRDefault="00623786" w:rsidP="009D20FE">
      <w:pPr>
        <w:spacing w:line="240" w:lineRule="auto"/>
        <w:rPr>
          <w:rFonts w:ascii="Calibri" w:hAnsi="Calibri" w:cs="Calibri"/>
          <w:bCs/>
        </w:rPr>
      </w:pPr>
      <w:r>
        <w:rPr>
          <w:rFonts w:ascii="Calibri" w:hAnsi="Calibri" w:cs="Calibri"/>
          <w:bCs/>
        </w:rPr>
        <w:t>james.drake@sickkids.ca</w:t>
      </w:r>
    </w:p>
    <w:bookmarkEnd w:id="11"/>
    <w:p w:rsidR="009D20FE" w:rsidRDefault="009D20FE" w:rsidP="009D20FE">
      <w:pPr>
        <w:spacing w:line="240" w:lineRule="auto"/>
        <w:rPr>
          <w:rFonts w:ascii="Calibri" w:hAnsi="Calibri" w:cs="Calibri"/>
          <w:bCs/>
        </w:rPr>
      </w:pPr>
    </w:p>
    <w:p w:rsidR="009D20FE" w:rsidRPr="00A16D2C" w:rsidRDefault="009D20FE" w:rsidP="009D20FE">
      <w:pPr>
        <w:spacing w:line="240" w:lineRule="auto"/>
        <w:rPr>
          <w:rFonts w:ascii="Calibri" w:hAnsi="Calibri" w:cs="Calibri"/>
          <w:b/>
          <w:bCs/>
        </w:rPr>
      </w:pPr>
      <w:proofErr w:type="spellStart"/>
      <w:r>
        <w:rPr>
          <w:rFonts w:ascii="Calibri" w:hAnsi="Calibri" w:cs="Calibri"/>
          <w:b/>
          <w:bCs/>
        </w:rPr>
        <w:t>Naguib</w:t>
      </w:r>
      <w:proofErr w:type="spellEnd"/>
      <w:r>
        <w:rPr>
          <w:rFonts w:ascii="Calibri" w:hAnsi="Calibri" w:cs="Calibri"/>
          <w:b/>
          <w:bCs/>
        </w:rPr>
        <w:t>, Hani E.</w:t>
      </w:r>
      <w:r w:rsidRPr="00A16D2C">
        <w:rPr>
          <w:rFonts w:ascii="Calibri" w:hAnsi="Calibri" w:cs="Calibri"/>
          <w:b/>
          <w:bCs/>
        </w:rPr>
        <w:t xml:space="preserve"> </w:t>
      </w:r>
    </w:p>
    <w:p w:rsidR="009D20FE" w:rsidRPr="00A16D2C" w:rsidRDefault="009D20FE" w:rsidP="009D20FE">
      <w:pPr>
        <w:spacing w:line="240" w:lineRule="auto"/>
        <w:rPr>
          <w:rFonts w:ascii="Calibri" w:hAnsi="Calibri" w:cs="Calibri"/>
          <w:bCs/>
        </w:rPr>
      </w:pPr>
      <w:r>
        <w:rPr>
          <w:rFonts w:ascii="Calibri" w:hAnsi="Calibri" w:cs="Calibri"/>
          <w:bCs/>
        </w:rPr>
        <w:t xml:space="preserve">Smart and Adaptive Polymers Laboratory (SAPL), Department of Mechanical and Industrial Engineering, University of Toronto, </w:t>
      </w:r>
      <w:r w:rsidRPr="00316FF3">
        <w:rPr>
          <w:rFonts w:ascii="Calibri" w:hAnsi="Calibri" w:cs="Calibri"/>
          <w:bCs/>
        </w:rPr>
        <w:t>5 King’s College Road</w:t>
      </w:r>
      <w:r>
        <w:rPr>
          <w:rFonts w:ascii="Calibri" w:hAnsi="Calibri" w:cs="Calibri"/>
          <w:bCs/>
        </w:rPr>
        <w:t xml:space="preserve">, Toronto, Ontario, Canada, </w:t>
      </w:r>
      <w:r w:rsidRPr="00316FF3">
        <w:rPr>
          <w:rFonts w:ascii="Calibri" w:hAnsi="Calibri" w:cs="Calibri"/>
          <w:bCs/>
        </w:rPr>
        <w:t>M5S 3G8</w:t>
      </w:r>
    </w:p>
    <w:p w:rsidR="00F12D9C" w:rsidRDefault="009D20FE" w:rsidP="009D20FE">
      <w:pPr>
        <w:spacing w:line="240" w:lineRule="auto"/>
        <w:rPr>
          <w:rFonts w:ascii="Calibri" w:hAnsi="Calibri" w:cs="Calibri"/>
          <w:bCs/>
        </w:rPr>
        <w:sectPr w:rsidR="00F12D9C" w:rsidSect="00F12D9C">
          <w:type w:val="continuous"/>
          <w:pgSz w:w="12240" w:h="15840"/>
          <w:pgMar w:top="1440" w:right="1440" w:bottom="1440" w:left="1440" w:header="720" w:footer="720" w:gutter="0"/>
          <w:pgNumType w:fmt="lowerRoman"/>
          <w:cols w:num="2" w:space="720"/>
          <w:docGrid w:linePitch="360"/>
        </w:sectPr>
      </w:pPr>
      <w:r>
        <w:rPr>
          <w:rFonts w:ascii="Calibri" w:hAnsi="Calibri" w:cs="Calibri"/>
          <w:bCs/>
        </w:rPr>
        <w:t>naguib@mie.utoronto</w:t>
      </w:r>
    </w:p>
    <w:p w:rsidR="00046805" w:rsidRPr="00A16D2C" w:rsidRDefault="00046805" w:rsidP="00046805">
      <w:pPr>
        <w:rPr>
          <w:rFonts w:ascii="Calibri" w:hAnsi="Calibri" w:cs="Calibri"/>
          <w:b/>
          <w:bCs/>
        </w:rPr>
      </w:pPr>
      <w:r w:rsidRPr="00A16D2C">
        <w:rPr>
          <w:rFonts w:ascii="Calibri" w:hAnsi="Calibri" w:cs="Calibri"/>
          <w:b/>
          <w:bCs/>
        </w:rPr>
        <w:lastRenderedPageBreak/>
        <w:t>ABSTRACT</w:t>
      </w:r>
    </w:p>
    <w:p w:rsidR="00C672F6" w:rsidRDefault="00AF608E" w:rsidP="00046805">
      <w:pPr>
        <w:ind w:firstLine="720"/>
        <w:rPr>
          <w:rFonts w:ascii="Calibri" w:hAnsi="Calibri" w:cs="Calibri"/>
          <w:i/>
          <w:iCs/>
          <w:sz w:val="20"/>
          <w:szCs w:val="20"/>
        </w:rPr>
        <w:sectPr w:rsidR="00C672F6" w:rsidSect="00F12D9C">
          <w:pgSz w:w="12240" w:h="15840"/>
          <w:pgMar w:top="1440" w:right="1440" w:bottom="1440" w:left="1440" w:header="720" w:footer="720" w:gutter="0"/>
          <w:lnNumType w:countBy="1" w:restart="newSection"/>
          <w:pgNumType w:fmt="lowerRoman"/>
          <w:cols w:space="720"/>
          <w:docGrid w:linePitch="360"/>
        </w:sectPr>
      </w:pPr>
      <w:r>
        <w:rPr>
          <w:rFonts w:ascii="Calibri" w:hAnsi="Calibri" w:cs="Calibri"/>
          <w:i/>
          <w:iCs/>
          <w:sz w:val="20"/>
          <w:szCs w:val="20"/>
        </w:rPr>
        <w:t>This work presents a novel miniature contact-aided compliant joint mechanism that can be integrated into millimeter-sized manual or robotic surgical instruments.</w:t>
      </w:r>
      <w:r>
        <w:t xml:space="preserve"> </w:t>
      </w:r>
      <w:r>
        <w:rPr>
          <w:rFonts w:ascii="Calibri" w:hAnsi="Calibri" w:cs="Calibri"/>
          <w:i/>
          <w:iCs/>
          <w:sz w:val="20"/>
          <w:szCs w:val="20"/>
        </w:rPr>
        <w:t>The design aims to address the trade-off between notch</w:t>
      </w:r>
      <w:r w:rsidR="00C32240">
        <w:rPr>
          <w:rFonts w:ascii="Calibri" w:hAnsi="Calibri" w:cs="Calibri"/>
          <w:i/>
          <w:iCs/>
          <w:sz w:val="20"/>
          <w:szCs w:val="20"/>
        </w:rPr>
        <w:t>ed</w:t>
      </w:r>
      <w:r>
        <w:rPr>
          <w:rFonts w:ascii="Calibri" w:hAnsi="Calibri" w:cs="Calibri"/>
          <w:i/>
          <w:iCs/>
          <w:sz w:val="20"/>
          <w:szCs w:val="20"/>
        </w:rPr>
        <w:t xml:space="preserve">-tube compliant joints’ range-of-motion and stiffness, while also ensuring a compact form-factor. The mechanism is constructed from a </w:t>
      </w:r>
      <w:proofErr w:type="spellStart"/>
      <w:r>
        <w:rPr>
          <w:rFonts w:ascii="Calibri" w:hAnsi="Calibri" w:cs="Calibri"/>
          <w:i/>
          <w:iCs/>
          <w:sz w:val="20"/>
          <w:szCs w:val="20"/>
        </w:rPr>
        <w:t>nitinol</w:t>
      </w:r>
      <w:proofErr w:type="spellEnd"/>
      <w:r>
        <w:rPr>
          <w:rFonts w:ascii="Calibri" w:hAnsi="Calibri" w:cs="Calibri"/>
          <w:i/>
          <w:iCs/>
          <w:sz w:val="20"/>
          <w:szCs w:val="20"/>
        </w:rPr>
        <w:t xml:space="preserve"> tube with asymmetric cutouts and is actuated in bending by a cable. The innovative feature of this design is the incorporation of a contact-aid into the notched-tube topology which acts to both increase the stiffness of the joint and change the shape that it undertakes during bending. Using finite element </w:t>
      </w:r>
      <w:proofErr w:type="spellStart"/>
      <w:r>
        <w:rPr>
          <w:rFonts w:ascii="Calibri" w:hAnsi="Calibri" w:cs="Calibri"/>
          <w:i/>
          <w:iCs/>
          <w:sz w:val="20"/>
          <w:szCs w:val="20"/>
        </w:rPr>
        <w:t>modelling</w:t>
      </w:r>
      <w:proofErr w:type="spellEnd"/>
      <w:r>
        <w:rPr>
          <w:rFonts w:ascii="Calibri" w:hAnsi="Calibri" w:cs="Calibri"/>
          <w:i/>
          <w:iCs/>
          <w:sz w:val="20"/>
          <w:szCs w:val="20"/>
        </w:rPr>
        <w:t xml:space="preserve"> (FEM) techniques, we present a sensitivity analysis investigating how the performance of this contact-aided compliant mechanism (CCM) is affected by its geometry, and derive a kinematics and statics model for the joint. The FEM simulations and the kinematic and static models are c</w:t>
      </w:r>
      <w:r w:rsidR="00FB01A2">
        <w:rPr>
          <w:rFonts w:ascii="Calibri" w:hAnsi="Calibri" w:cs="Calibri"/>
          <w:i/>
          <w:iCs/>
          <w:sz w:val="20"/>
          <w:szCs w:val="20"/>
        </w:rPr>
        <w:t>ompared to experimental results.</w:t>
      </w:r>
      <w:r w:rsidR="00623786">
        <w:rPr>
          <w:rFonts w:ascii="Calibri" w:hAnsi="Calibri" w:cs="Calibri"/>
          <w:i/>
          <w:iCs/>
          <w:sz w:val="20"/>
          <w:szCs w:val="20"/>
        </w:rPr>
        <w:t xml:space="preserve">  The design and </w:t>
      </w:r>
      <w:proofErr w:type="spellStart"/>
      <w:r w:rsidR="00623786">
        <w:rPr>
          <w:rFonts w:ascii="Calibri" w:hAnsi="Calibri" w:cs="Calibri"/>
          <w:i/>
          <w:iCs/>
          <w:sz w:val="20"/>
          <w:szCs w:val="20"/>
        </w:rPr>
        <w:t>modelling</w:t>
      </w:r>
      <w:proofErr w:type="spellEnd"/>
      <w:r w:rsidR="00623786">
        <w:rPr>
          <w:rFonts w:ascii="Calibri" w:hAnsi="Calibri" w:cs="Calibri"/>
          <w:i/>
          <w:iCs/>
          <w:sz w:val="20"/>
          <w:szCs w:val="20"/>
        </w:rPr>
        <w:t xml:space="preserve"> presented in this study can be used to develop new miniature dexterous instruments, </w:t>
      </w:r>
      <w:r w:rsidR="00623786" w:rsidRPr="00623786">
        <w:rPr>
          <w:rFonts w:ascii="Calibri" w:hAnsi="Calibri" w:cs="Calibri"/>
          <w:i/>
          <w:iCs/>
          <w:sz w:val="20"/>
          <w:szCs w:val="20"/>
        </w:rPr>
        <w:t xml:space="preserve">with a particular emphasis on applications </w:t>
      </w:r>
      <w:r w:rsidR="00623786">
        <w:rPr>
          <w:rFonts w:ascii="Calibri" w:hAnsi="Calibri" w:cs="Calibri"/>
          <w:i/>
          <w:iCs/>
          <w:sz w:val="20"/>
          <w:szCs w:val="20"/>
        </w:rPr>
        <w:t>in</w:t>
      </w:r>
      <w:r w:rsidR="00623786" w:rsidRPr="00623786">
        <w:rPr>
          <w:rFonts w:ascii="Calibri" w:hAnsi="Calibri" w:cs="Calibri"/>
          <w:i/>
          <w:iCs/>
          <w:sz w:val="20"/>
          <w:szCs w:val="20"/>
        </w:rPr>
        <w:t xml:space="preserve"> minimally invasive neurosurgery.</w:t>
      </w:r>
    </w:p>
    <w:p w:rsidR="00046805" w:rsidRPr="00A16D2C" w:rsidRDefault="00FB0689" w:rsidP="00046805">
      <w:pPr>
        <w:rPr>
          <w:rFonts w:ascii="Calibri" w:hAnsi="Calibri" w:cs="Calibri"/>
          <w:b/>
          <w:bCs/>
        </w:rPr>
      </w:pPr>
      <w:r>
        <w:rPr>
          <w:rFonts w:ascii="Calibri" w:hAnsi="Calibri" w:cs="Calibri"/>
          <w:b/>
          <w:bCs/>
        </w:rPr>
        <w:lastRenderedPageBreak/>
        <w:t xml:space="preserve">1 </w:t>
      </w:r>
      <w:r w:rsidR="00046805" w:rsidRPr="00A16D2C">
        <w:rPr>
          <w:rFonts w:ascii="Calibri" w:hAnsi="Calibri" w:cs="Calibri"/>
          <w:b/>
          <w:bCs/>
        </w:rPr>
        <w:t>INTRODUCTION</w:t>
      </w:r>
    </w:p>
    <w:p w:rsidR="00D44618" w:rsidRPr="0098746E" w:rsidRDefault="00C32240" w:rsidP="00D44618">
      <w:pPr>
        <w:ind w:firstLine="720"/>
        <w:rPr>
          <w:rFonts w:ascii="Calibri" w:hAnsi="Calibri" w:cs="Calibri"/>
          <w:szCs w:val="20"/>
        </w:rPr>
      </w:pPr>
      <w:r>
        <w:rPr>
          <w:rFonts w:ascii="Calibri" w:hAnsi="Calibri" w:cs="Calibri"/>
          <w:szCs w:val="20"/>
        </w:rPr>
        <w:t>Notched-tube</w:t>
      </w:r>
      <w:r w:rsidR="004A1D24">
        <w:rPr>
          <w:rFonts w:ascii="Calibri" w:hAnsi="Calibri" w:cs="Calibri"/>
          <w:szCs w:val="20"/>
        </w:rPr>
        <w:t xml:space="preserve"> c</w:t>
      </w:r>
      <w:r w:rsidR="00FC19F6" w:rsidRPr="00DC3CC9">
        <w:rPr>
          <w:rFonts w:ascii="Calibri" w:hAnsi="Calibri" w:cs="Calibri"/>
          <w:szCs w:val="20"/>
        </w:rPr>
        <w:t>ompliant joint mechanisms</w:t>
      </w:r>
      <w:r w:rsidR="00371B5F">
        <w:rPr>
          <w:rFonts w:ascii="Calibri" w:hAnsi="Calibri" w:cs="Calibri"/>
          <w:szCs w:val="20"/>
        </w:rPr>
        <w:t xml:space="preserve"> have increasingly been used to construct </w:t>
      </w:r>
      <w:r w:rsidR="00371B5F" w:rsidRPr="00DC3CC9">
        <w:rPr>
          <w:rFonts w:ascii="Calibri" w:hAnsi="Calibri" w:cs="Calibri"/>
          <w:szCs w:val="20"/>
        </w:rPr>
        <w:t>miniature dexterous medical instruments</w:t>
      </w:r>
      <w:r w:rsidR="00371B5F">
        <w:rPr>
          <w:rFonts w:ascii="Calibri" w:hAnsi="Calibri" w:cs="Calibri"/>
          <w:szCs w:val="20"/>
        </w:rPr>
        <w:t>, such as</w:t>
      </w:r>
      <w:r w:rsidR="00046805" w:rsidRPr="00DC3CC9">
        <w:rPr>
          <w:rFonts w:ascii="Calibri" w:hAnsi="Calibri" w:cs="Calibri"/>
          <w:szCs w:val="20"/>
        </w:rPr>
        <w:t xml:space="preserve"> articulated fiber-optic endoscopic cameras, articulated laser</w:t>
      </w:r>
      <w:r w:rsidR="00C245A2">
        <w:rPr>
          <w:rFonts w:ascii="Calibri" w:hAnsi="Calibri" w:cs="Calibri"/>
          <w:szCs w:val="20"/>
        </w:rPr>
        <w:t>s</w:t>
      </w:r>
      <w:r w:rsidR="00046805" w:rsidRPr="00DC3CC9">
        <w:rPr>
          <w:rFonts w:ascii="Calibri" w:hAnsi="Calibri" w:cs="Calibri"/>
          <w:szCs w:val="20"/>
        </w:rPr>
        <w:t>, suction and irrigation probes, as well as wristed forceps, scissor</w:t>
      </w:r>
      <w:r w:rsidR="00046805">
        <w:rPr>
          <w:rFonts w:ascii="Calibri" w:hAnsi="Calibri" w:cs="Calibri"/>
          <w:szCs w:val="20"/>
        </w:rPr>
        <w:t xml:space="preserve">s and drills [1]–[10]. </w:t>
      </w:r>
      <w:r w:rsidR="004A1D24">
        <w:rPr>
          <w:rFonts w:ascii="Calibri" w:hAnsi="Calibri" w:cs="Calibri"/>
          <w:szCs w:val="20"/>
        </w:rPr>
        <w:t>More recently, a particular focus on adopting this</w:t>
      </w:r>
      <w:r w:rsidR="004A1D24">
        <w:t xml:space="preserve"> technology for endoscope-guided neurosurgery (</w:t>
      </w:r>
      <w:proofErr w:type="spellStart"/>
      <w:r w:rsidR="004A1D24">
        <w:t>neuroendoscopy</w:t>
      </w:r>
      <w:proofErr w:type="spellEnd"/>
      <w:r w:rsidR="004A1D24">
        <w:t>), to creat</w:t>
      </w:r>
      <w:r w:rsidR="00554499">
        <w:t>e dexterous wristed</w:t>
      </w:r>
      <w:r w:rsidR="00B40CA6">
        <w:t xml:space="preserve"> </w:t>
      </w:r>
      <w:r w:rsidR="00554499">
        <w:t>instruments</w:t>
      </w:r>
      <w:r w:rsidR="00E118DE">
        <w:t>,</w:t>
      </w:r>
      <w:r w:rsidR="004A1D24">
        <w:t xml:space="preserve"> has emerged </w:t>
      </w:r>
      <w:r w:rsidR="00744E32">
        <w:fldChar w:fldCharType="begin" w:fldLock="1"/>
      </w:r>
      <w:r w:rsidR="004A1D24">
        <w:instrText>ADDIN CSL_CITATION { "citationItems" : [ { "id" : "ITEM-1",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 "issued" : { "date-parts" : [ [ "2015" ] ] }, "page" : "1776-1781", "publisher-place" : "Seattle", "title" : "A Wrist for Needle-Sized Surgical Robots", "type" : "paper-conference" }, "uris" : [ "http://www.mendeley.com/documents/?uuid=5cc0e428-3744-42e6-9e55-7626eda9455f" ] }, { "id" : "ITEM-2",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"ITEM-2", "issue" : "c", "issued" : { "date-parts" : [ [ "2016" ] ] }, "title" : "Design, Fabrication, and Testing of a Needle-sized Wrist for Surgical Instruments", "type" : "article-journal" }, "uris" : [ "http://www.mendeley.com/documents/?uuid=2084974c-791f-4caa-83a2-5733259e4a48" ] }, { "id" : "ITEM-3",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"ITEM-3", "issued" : { "date-parts" : [ [ "2016" ] ] }, "page" : "Accepted", "publisher" : "IEEE", "publisher-place" : "Dejong", "title" : "Kinetostatic Design of Asymmetric Notch Joints for Surgical Tools", "type" : "paper-conference" }, "uris" : [ "http://www.mendeley.com/documents/?uuid=4c9d596c-e65b-4bd4-be6e-342569fe2ce1" ] }, { "id" : "ITEM-4", "itemData" : { "ISBN" : "9781479969340", "author" : [ { "dropping-particle" : "", "family" : "Kato", "given" : "Takahisa", "non-dropping-particle" : "", "parse-names" : false, "suffix" : "" }, { "dropping-particle" : "", "family" : "Okumura", "given" : "Ichiro", "non-dropping-particle" : "", "parse-names" : false, "suffix" : "" }, { "dropping-particle" : "", "family" : "Kose", "given" : "Hidekazu", "non-dropping-particle" : "", "parse-names" : false, "suffix" : "" }, { "dropping-particle" : "", "family" : "Takagi", "given" : "Kiyoshi", "non-dropping-particle" : "", "parse-names" : false, "suffix" : "" }, { "dropping-particle" : "", "family" : "Hata", "given" : "Nobuhiko", "non-dropping-particle" : "", "parse-names" : false, "suffix" : "" } ], "id" : "ITEM-4", "issue" : "Iros", "issued" : { "date-parts" : [ [ "2014" ] ] }, "page" : "1997-2002", "title" : "Extended Kinematic Mapping of Tendon-Driven Continuum Robot for Neuroendoscopy", "type" : "article-journal" }, "uris" : [ "http://www.mendeley.com/documents/?uuid=9a2ba992-aa89-460e-8a56-63b4905c0e8b" ] }, { "id" : "ITEM-5", "itemData" : { "DOI" : "10.1177/1553350613508015", "ISSN" : "1553-3506", "author" : [ { "dropping-particle" : "", "family" : "Dewaele", "given" : "F.", "non-dropping-particle" : "", "parse-names" : false, "suffix" : "" }, { "dropping-particle" : "", "family" : "Kalmar", "given" : "a. F.", "non-dropping-particle" : "", "parse-names" : false, "suffix" : "" }, { "dropping-particle" : "", "family" : "Ryck", "given" : "F.", "non-dropping-particle" : "De", "parse-names" : false, "suffix" : "" }, { "dropping-particle" : "", "family" : "Lumen", "given" : "N.", "non-dropping-particle" : "", "parse-names" : false, "suffix" : "" }, { "dropping-particle" : "", "family" : "Williams", "given" : "L.", "non-dropping-particle" : "", "parse-names" : false, "suffix" : "" }, { "dropping-particle" : "", "family" : "Baert", "given" : "E.", "non-dropping-particle" : "", "parse-names" : false, "suffix" : "" }, { "dropping-particle" : "", "family" : "Vereecke", "given" : "H.", "non-dropping-particle" : "", "parse-names" : false, "suffix" : "" }, { "dropping-particle" : "", "family" : "Kalala Okito", "given" : "J. P.", "non-dropping-particle" : "", "parse-names" : false, "suffix" : "" }, { "dropping-particle" : "", "family" : "Mabilde", "given" : "C.", "non-dropping-particle" : "", "parse-names" : false, "suffix" : "" }, { "dropping-particle" : "", "family" : "Blanckaert", "given" : "B.", "non-dropping-particle" : "", "parse-names" : false, "suffix" : "" }, { "dropping-particle" : "", "family" : "Keereman", "given" : "V.", "non-dropping-particle" : "", "parse-names" : false, "suffix" : "" }, { "dropping-particle" : "", "family" : "Leybaert", "given" : "L.", "non-dropping-particle" : "", "parse-names" : false, "suffix" : "" }, { "dropping-particle" : "", "family" : "Nieuwenhove", "given" : "Y.", "non-dropping-particle" : "Van", "parse-names" : false, "suffix" : "" }, { "dropping-particle" : "", "family" : "Caemaert", "given" : "J.", "non-dropping-particle" : "", "parse-names" : false, "suffix" : "" }, { "dropping-particle" : "", "family" : "Roost", "given" : "D.", "non-dropping-particle" : "Van", "parse-names" : false, "suffix" : "" } ], "container-title" : "Surgical Innovation", "id" : "ITEM-5", "issue" : "3", "issued" : { "date-parts" : [ [ "2014" ] ] }, "note" : "- claim miniaturization and high forces, but actua", "page" : "303-311", "title" : "A Novel Design for Steerable Instruments Based on Laser-Cut Nitinol", "type" : "article-journal", "volume" : "21" }, "uris" : [ "http://www.mendeley.com/documents/?uuid=77016208-a07e-43b1-9565-aa006e5316a3" ] }, { "id" : "ITEM-6", "itemData" : { "abstract" : "For the application to the resection of brain tumor, force detecting micro gripper and force feedback system has been developed. Grasping force and pulling force at the gripper are transmitted to the master operating system where the surgeon feel the gr ipping force as force resistance and pulling force as friction on the finger surface. The feeling at the master operator has been investigated through the gripping test on soft materials in various hardness applying force reflection bilateral control program. Topics: OS2: Medical devices and medical tools.", "author" : [ { "dropping-particle" : "", "family" : "Mitsuishi", "given" : "Mamoru", "non-dropping-particle" : "", "parse-names" : false, "suffix" : "" }, { "dropping-particle" : "", "family" : "Bartolo", "given" : "Paolo", "non-dropping-particle" : "", "parse-names" : false, "suffix" : "" }, { "dropping-particle" : "", "family" : "Kanada", "given" : "Yusuke", "non-dropping-particle" : "", "parse-names" : false, "suffix" : "" }, { "dropping-particle" : "", "family" : "Yoneyama", "given" : "Takeshi", "non-dropping-particle" : "", "parse-names" : false, "suffix" : "" }, { "dropping-particle" : "", "family" : "Watanabe", "given" : "Tetsuyo", "non-dropping-particle" : "", "parse-names" : false, "suffix" : "" }, { "dropping-particle" : "", "family" : "Kagawa", "given" : "Hiroyuki", "non-dropping-particle" : "", "parse-names" : false, "suffix" : "" }, { "dropping-particle" : "", "family" : "Sugiyama", "given" : "Norifumi", "non-dropping-particle" : "", "parse-names" : false, "suffix" : "" }, { "dropping-particle" : "", "family" : "Tanaka", "given" : "Kazuya", "non-dropping-particle" : "", "parse-names" : false, "suffix" : "" }, { "dropping-particle" : "", "family" : "Hanyu", "given" : "Takuya", "non-dropping-particle" : "", "parse-names" : false, "suffix" : "" } ], "container-title" : "The First CIRP Conference on BioManufacturing", "id" : "ITEM-6", "issue" : "1", "issued" : { "date-parts" : [ [ "2013" ] ] }, "page" : "133-136", "title" : "Force feedback manipulating system for neurosurgery", "type" : "article-journal", "volume" : "5" }, "uris" : [ "http://www.mendeley.com/documents/?uuid=ce8504da-9441-4a11-a648-e0d12982ae54" ] }, { "id" : "ITEM-7", "itemData" : { "DOI" : "10.1109/IEMBS.2011.6091651", "ISSN" : "1557-170X", "PMID" : "22255875", "abstract" : "In order to realize a less invasive robotic neurosurgery for the deeply seated tumor, a force detecting gripper with a flexible micro manipulator has been developed. Gripping force applied on the gripper is detected by strain gages fit on the gripper clip. Signal is conducted to the amplifier by the cables through the inner pipe of the manipulator. In order to approach to the deeply seated tumor through a narrow hole, a micro manipulator which can flex at the end part to face the gripper for the target and can rotate the closing direction of the gripper at the end of the manipulator has been developed. Some operation test showed that the developed manipulator can approach flexibly to the target, and the taking out force of a target on the soft material was detected clearly.", "author" : [ { "dropping-particle" : "", "family" : "Yoneyama", "given" : "T", "non-dropping-particle" : "", "parse-names" : false, "suffix" : "" }, { "dropping-particle" : "", "family" : "Watanabe", "given" : "T", "non-dropping-particle" : "", "parse-names" : false, "suffix" : "" }, { "dropping-particle" : "", "family" : "Kagawa", "given" : "H", "non-dropping-particle" : "", "parse-names" : false, "suffix" : "" }, { "dropping-particle" : "", "family" : "Hamada", "given" : "J", "non-dropping-particle" : "", "parse-names" : false, "suffix" : "" }, { "dropping-particle" : "", "family" : "Hayashi", "given" : "Y", "non-dropping-particle" : "", "parse-names" : false, "suffix" : "" }, { "dropping-particle" : "", "family" : "Nakada", "given" : "M", "non-dropping-particle" : "", "parse-names" : false, "suffix" : "" } ], "container-title" : "Conference proceedings : ... Annual International Conference of the IEEE Engineering in Medicine and Biology Society. IEEE Engineering in Medicine and Biology Society. Conference", "id" : "ITEM-7", "issued" : { "date-parts" : [ [ "2011", "1" ] ] }, "page" : "6695-9", "title" : "Force detecting gripper and flexible micro manipulator for neurosurgery.", "type" : "article-journal", "volume" : "2011" }, "uris" : [ "http://www.mendeley.com/documents/?uuid=39d9e11a-eaf6-4e2f-94d2-22319e73ce7a" ] } ], "mendeley" : { "formattedCitation" : "[1]\u2013[7]", "plainTextFormattedCitation" : "[1]\u2013[7]", "previouslyFormattedCitation" : "[1]\u2013[7]" }, "properties" : { "noteIndex" : 0 }, "schema" : "https://github.com/citation-style-language/schema/raw/master/csl-citation.json" }</w:instrText>
      </w:r>
      <w:r w:rsidR="00744E32">
        <w:fldChar w:fldCharType="separate"/>
      </w:r>
      <w:r w:rsidR="004A1D24" w:rsidRPr="009D2A52">
        <w:rPr>
          <w:noProof/>
        </w:rPr>
        <w:t>[1]–[7]</w:t>
      </w:r>
      <w:r w:rsidR="00744E32">
        <w:fldChar w:fldCharType="end"/>
      </w:r>
      <w:r w:rsidR="004A1D24">
        <w:t xml:space="preserve">. </w:t>
      </w:r>
      <w:r w:rsidR="004A1D24">
        <w:rPr>
          <w:rFonts w:ascii="Calibri" w:hAnsi="Calibri" w:cs="Calibri"/>
        </w:rPr>
        <w:t>For these applications, the instruments are typically 1-2 millimeters in diameter and are used to ope</w:t>
      </w:r>
      <w:r w:rsidR="006C3143">
        <w:rPr>
          <w:rFonts w:ascii="Calibri" w:hAnsi="Calibri" w:cs="Calibri"/>
        </w:rPr>
        <w:t>rate within confined workspaces</w:t>
      </w:r>
      <w:r w:rsidR="004A1D24">
        <w:rPr>
          <w:rFonts w:ascii="Calibri" w:hAnsi="Calibri" w:cs="Calibri"/>
        </w:rPr>
        <w:t xml:space="preserve"> whose dimensions vary in the 5-20 mm range </w:t>
      </w:r>
      <w:r w:rsidR="00744E32">
        <w:rPr>
          <w:rFonts w:ascii="Calibri" w:hAnsi="Calibri" w:cs="Calibri"/>
        </w:rPr>
        <w:fldChar w:fldCharType="begin" w:fldLock="1"/>
      </w:r>
      <w:r w:rsidR="004A1D24">
        <w:rPr>
          <w:rFonts w:ascii="Calibri" w:hAnsi="Calibri" w:cs="Calibri"/>
        </w:rPr>
        <w:instrText>ADDIN CSL_CITATION { "citationItems" : [ { "id" : "ITEM-1", "itemData" : { "author" : [ { "dropping-particle" : "", "family" : "Eastwood", "given" : "Kyle W", "non-dropping-particle" : "", "parse-names" : false, "suffix" : "" }, { "dropping-particle" : "", "family" : "Bodani", "given" : "Vivek P", "non-dropping-particle" : "", "parse-names" : false, "suffix" : "" }, { "dropping-particle" : "", "family" : "Drake", "given" : "James M", "non-dropping-particle" : "", "parse-names" : false, "suffix" : "" } ], "container-title" : "Operative Neurosurgery", "id" : "ITEM-1", "issued" : { "date-parts" : [ [ "2015" ] ] }, "title" : "Three-Dimensional Simulation of Collision Free Paths for Combined Endoscopic Third Ventriculostomy and Pineal Region Tumor Biopsy: Implications for the Design Specifications of Future Flexible Endoscopic Instruments", "type" : "article-journal" }, "uris" : [ "http://www.mendeley.com/documents/?uuid=2cc67250-5afb-40b5-b13f-ec8b66659d37" ] } ], "mendeley" : { "formattedCitation" : "[8]", "plainTextFormattedCitation" : "[8]", "previouslyFormattedCitation" : "[8]" }, "properties" : { "noteIndex" : 0 }, "schema" : "https://github.com/citation-style-language/schema/raw/master/csl-citation.json" }</w:instrText>
      </w:r>
      <w:r w:rsidR="00744E32">
        <w:rPr>
          <w:rFonts w:ascii="Calibri" w:hAnsi="Calibri" w:cs="Calibri"/>
        </w:rPr>
        <w:fldChar w:fldCharType="separate"/>
      </w:r>
      <w:r w:rsidR="004A1D24" w:rsidRPr="00371B5F">
        <w:rPr>
          <w:rFonts w:ascii="Calibri" w:hAnsi="Calibri" w:cs="Calibri"/>
          <w:noProof/>
        </w:rPr>
        <w:t>[8]</w:t>
      </w:r>
      <w:r w:rsidR="00744E32">
        <w:rPr>
          <w:rFonts w:ascii="Calibri" w:hAnsi="Calibri" w:cs="Calibri"/>
        </w:rPr>
        <w:fldChar w:fldCharType="end"/>
      </w:r>
      <w:r w:rsidR="004A1D24">
        <w:rPr>
          <w:rFonts w:ascii="Calibri" w:hAnsi="Calibri" w:cs="Calibri"/>
        </w:rPr>
        <w:t xml:space="preserve">. </w:t>
      </w:r>
      <w:r>
        <w:rPr>
          <w:rFonts w:ascii="Calibri" w:hAnsi="Calibri" w:cs="Calibri"/>
          <w:szCs w:val="20"/>
        </w:rPr>
        <w:t>Notched-tube</w:t>
      </w:r>
      <w:r w:rsidR="00D44618">
        <w:rPr>
          <w:rFonts w:ascii="Calibri" w:hAnsi="Calibri" w:cs="Calibri"/>
        </w:rPr>
        <w:t xml:space="preserve"> joint</w:t>
      </w:r>
      <w:r w:rsidR="004A1D24">
        <w:rPr>
          <w:rFonts w:ascii="Calibri" w:hAnsi="Calibri" w:cs="Calibri"/>
        </w:rPr>
        <w:t>s</w:t>
      </w:r>
      <w:r w:rsidR="00371B5F">
        <w:rPr>
          <w:rFonts w:ascii="Calibri" w:hAnsi="Calibri" w:cs="Calibri"/>
        </w:rPr>
        <w:t xml:space="preserve"> are </w:t>
      </w:r>
      <w:r w:rsidR="00371B5F" w:rsidRPr="00DC3CC9">
        <w:rPr>
          <w:rFonts w:ascii="Calibri" w:hAnsi="Calibri" w:cs="Calibri"/>
          <w:szCs w:val="20"/>
        </w:rPr>
        <w:t>constructed by cutting macro-scale patte</w:t>
      </w:r>
      <w:r w:rsidR="00371B5F">
        <w:rPr>
          <w:rFonts w:ascii="Calibri" w:hAnsi="Calibri" w:cs="Calibri"/>
          <w:szCs w:val="20"/>
        </w:rPr>
        <w:t>rns into metal tubes</w:t>
      </w:r>
      <w:r w:rsidR="004A1D24">
        <w:rPr>
          <w:rFonts w:ascii="Calibri" w:hAnsi="Calibri" w:cs="Calibri"/>
          <w:szCs w:val="20"/>
        </w:rPr>
        <w:t>, and</w:t>
      </w:r>
      <w:r w:rsidR="00D44618" w:rsidRPr="00046805">
        <w:t xml:space="preserve"> can be fabricated in a single process from a single materi</w:t>
      </w:r>
      <w:r w:rsidR="004A1D24">
        <w:t>al</w:t>
      </w:r>
      <w:r w:rsidR="006C3143">
        <w:t>. In their simplest form, these monolithic</w:t>
      </w:r>
      <w:r w:rsidR="00371B5F">
        <w:t xml:space="preserve"> geometries</w:t>
      </w:r>
      <w:r w:rsidR="006C3143">
        <w:t xml:space="preserve"> can be articulated in bending using a</w:t>
      </w:r>
      <w:r w:rsidR="00BC7B95">
        <w:t xml:space="preserve">n </w:t>
      </w:r>
      <w:r w:rsidR="006C3143">
        <w:t xml:space="preserve">actuation cable, </w:t>
      </w:r>
      <w:r w:rsidR="00371B5F">
        <w:t>requiring</w:t>
      </w:r>
      <w:r w:rsidR="00D44618" w:rsidRPr="00046805">
        <w:t xml:space="preserve"> minimal assembly and few additional components. </w:t>
      </w:r>
      <w:r w:rsidR="00D44618">
        <w:t xml:space="preserve">These features </w:t>
      </w:r>
      <w:r w:rsidR="00C245A2">
        <w:t>allow for this type of joint to be manufactured at</w:t>
      </w:r>
      <w:r w:rsidR="00D44618" w:rsidRPr="00046805">
        <w:t xml:space="preserve"> millimeter sizes, and </w:t>
      </w:r>
      <w:r w:rsidR="004A1D24">
        <w:t>for these reasons</w:t>
      </w:r>
      <w:r w:rsidR="00670870">
        <w:t>,</w:t>
      </w:r>
      <w:r w:rsidR="00D44618" w:rsidRPr="00046805">
        <w:t xml:space="preserve"> </w:t>
      </w:r>
      <w:r w:rsidR="005227C8">
        <w:t xml:space="preserve">they </w:t>
      </w:r>
      <w:r w:rsidR="00D44618" w:rsidRPr="00046805">
        <w:t>are frequently favored over pin</w:t>
      </w:r>
      <w:r w:rsidR="00670870">
        <w:t>-jointed mechanisms when</w:t>
      </w:r>
      <w:r w:rsidR="00D44618">
        <w:t xml:space="preserve"> </w:t>
      </w:r>
      <w:r w:rsidR="003B6E69">
        <w:t xml:space="preserve">constructing tools </w:t>
      </w:r>
      <w:r w:rsidR="00670870">
        <w:t>for</w:t>
      </w:r>
      <w:r w:rsidR="003B6E69">
        <w:t xml:space="preserve"> work</w:t>
      </w:r>
      <w:r w:rsidR="00670870">
        <w:t>ing</w:t>
      </w:r>
      <w:r w:rsidR="00D44618">
        <w:t xml:space="preserve"> in confined body cavities</w:t>
      </w:r>
      <w:r w:rsidR="00DD1F27">
        <w:t>.</w:t>
      </w:r>
      <w:r w:rsidR="00AF608E" w:rsidRPr="00AF608E">
        <w:t xml:space="preserve"> </w:t>
      </w:r>
      <w:r w:rsidR="00AF608E">
        <w:t xml:space="preserve">However, when </w:t>
      </w:r>
      <w:r w:rsidR="00AF608E">
        <w:rPr>
          <w:rFonts w:ascii="Calibri" w:hAnsi="Calibri" w:cs="Calibri"/>
          <w:szCs w:val="20"/>
        </w:rPr>
        <w:t>designing these devices for operating in millimeter-sized workspaces, there is a major design trade-off between joint range-of-motion, joint stiffness and joint compactness.</w:t>
      </w:r>
      <w:r w:rsidR="00D44618" w:rsidRPr="00046805">
        <w:t xml:space="preserve"> </w:t>
      </w:r>
    </w:p>
    <w:p w:rsidR="000D171A" w:rsidRPr="006B2DB5" w:rsidRDefault="004A1D24">
      <w:pPr>
        <w:ind w:firstLine="720"/>
        <w:rPr>
          <w:rFonts w:ascii="Calibri" w:hAnsi="Calibri" w:cs="Calibri"/>
          <w:szCs w:val="20"/>
        </w:rPr>
      </w:pPr>
      <w:r>
        <w:rPr>
          <w:rFonts w:ascii="Calibri" w:hAnsi="Calibri" w:cs="Calibri"/>
          <w:szCs w:val="20"/>
        </w:rPr>
        <w:t xml:space="preserve">Some existing </w:t>
      </w:r>
      <w:r w:rsidR="00C32240">
        <w:rPr>
          <w:rFonts w:ascii="Calibri" w:hAnsi="Calibri" w:cs="Calibri"/>
          <w:szCs w:val="20"/>
        </w:rPr>
        <w:t>notched-tube</w:t>
      </w:r>
      <w:r>
        <w:rPr>
          <w:rFonts w:ascii="Calibri" w:hAnsi="Calibri" w:cs="Calibri"/>
          <w:szCs w:val="20"/>
        </w:rPr>
        <w:t xml:space="preserve"> topologies are depicted in </w:t>
      </w:r>
      <w:fldSimple w:instr=" REF _Ref477867469 \h  \* MERGEFORMAT ">
        <w:r w:rsidR="00912CC0">
          <w:t>Fig.</w:t>
        </w:r>
        <w:r w:rsidR="00340323">
          <w:t xml:space="preserve"> </w:t>
        </w:r>
        <w:r w:rsidR="00340323">
          <w:rPr>
            <w:bCs/>
            <w:noProof/>
          </w:rPr>
          <w:t>1</w:t>
        </w:r>
      </w:fldSimple>
      <w:r w:rsidR="00AE7577" w:rsidRPr="00A271E1">
        <w:rPr>
          <w:rFonts w:ascii="Calibri" w:hAnsi="Calibri" w:cs="Calibri"/>
          <w:szCs w:val="20"/>
        </w:rPr>
        <w:t>-A</w:t>
      </w:r>
      <w:r>
        <w:rPr>
          <w:rFonts w:ascii="Calibri" w:hAnsi="Calibri" w:cs="Calibri"/>
          <w:szCs w:val="20"/>
        </w:rPr>
        <w:t xml:space="preserve">. These </w:t>
      </w:r>
      <w:r w:rsidR="00E612F2">
        <w:rPr>
          <w:rFonts w:ascii="Calibri" w:hAnsi="Calibri" w:cs="Calibri"/>
          <w:szCs w:val="20"/>
        </w:rPr>
        <w:t>designs</w:t>
      </w:r>
      <w:r w:rsidR="00212217">
        <w:rPr>
          <w:rFonts w:ascii="Calibri" w:hAnsi="Calibri" w:cs="Calibri"/>
          <w:szCs w:val="20"/>
        </w:rPr>
        <w:t xml:space="preserve"> can be classified as either asymmetric or symmetric, and different combinations of </w:t>
      </w:r>
      <w:r w:rsidR="004D4EC5">
        <w:rPr>
          <w:rFonts w:ascii="Calibri" w:hAnsi="Calibri" w:cs="Calibri"/>
          <w:szCs w:val="20"/>
        </w:rPr>
        <w:t xml:space="preserve">notches </w:t>
      </w:r>
      <w:r w:rsidR="00212217">
        <w:rPr>
          <w:rFonts w:ascii="Calibri" w:hAnsi="Calibri" w:cs="Calibri"/>
          <w:szCs w:val="20"/>
        </w:rPr>
        <w:t>create different degrees-of-fr</w:t>
      </w:r>
      <w:r w:rsidR="00CC0459">
        <w:rPr>
          <w:rFonts w:ascii="Calibri" w:hAnsi="Calibri" w:cs="Calibri"/>
          <w:szCs w:val="20"/>
        </w:rPr>
        <w:t>eedom</w:t>
      </w:r>
      <w:r w:rsidR="0037784C">
        <w:rPr>
          <w:rFonts w:ascii="Calibri" w:hAnsi="Calibri" w:cs="Calibri"/>
          <w:szCs w:val="20"/>
        </w:rPr>
        <w:t xml:space="preserve"> (DOF)</w:t>
      </w:r>
      <w:r w:rsidR="00CC0459">
        <w:rPr>
          <w:rFonts w:ascii="Calibri" w:hAnsi="Calibri" w:cs="Calibri"/>
          <w:szCs w:val="20"/>
        </w:rPr>
        <w:t xml:space="preserve"> and directions of bending</w:t>
      </w:r>
      <w:r w:rsidR="00212217">
        <w:rPr>
          <w:rFonts w:ascii="Calibri" w:hAnsi="Calibri" w:cs="Calibri"/>
          <w:szCs w:val="20"/>
        </w:rPr>
        <w:t>.</w:t>
      </w:r>
      <w:r w:rsidR="00611F20">
        <w:rPr>
          <w:rFonts w:ascii="Calibri" w:hAnsi="Calibri" w:cs="Calibri"/>
          <w:szCs w:val="20"/>
        </w:rPr>
        <w:t xml:space="preserve"> </w:t>
      </w:r>
      <w:r w:rsidR="00611F20">
        <w:t>A</w:t>
      </w:r>
      <w:r w:rsidR="00611F20" w:rsidRPr="0050362B">
        <w:t>symmetric notch topologies have been found to achieve more compact bending compared to symmetric designs because they fold into themselves during articulation.</w:t>
      </w:r>
      <w:r w:rsidR="00165B9E">
        <w:rPr>
          <w:rFonts w:ascii="Calibri" w:hAnsi="Calibri" w:cs="Calibri"/>
          <w:szCs w:val="20"/>
        </w:rPr>
        <w:t xml:space="preserve"> The simplest notch topology that has been reported is rectangular in shape</w:t>
      </w:r>
      <w:r w:rsidR="00FE0659">
        <w:rPr>
          <w:rFonts w:ascii="Calibri" w:hAnsi="Calibri" w:cs="Calibri"/>
          <w:szCs w:val="20"/>
        </w:rPr>
        <w:t xml:space="preserve"> as shown in design </w:t>
      </w:r>
      <m:oMath>
        <m:r>
          <w:rPr>
            <w:rFonts w:ascii="Cambria Math" w:hAnsi="Cambria Math" w:cs="Calibri"/>
            <w:szCs w:val="20"/>
          </w:rPr>
          <m:t>i</m:t>
        </m:r>
      </m:oMath>
      <w:r w:rsidR="00165B9E">
        <w:rPr>
          <w:rFonts w:ascii="Calibri" w:hAnsi="Calibri" w:cs="Calibri"/>
          <w:szCs w:val="20"/>
        </w:rPr>
        <w:t xml:space="preserve"> </w:t>
      </w:r>
      <w:r w:rsidR="00744E32">
        <w:rPr>
          <w:rFonts w:ascii="Calibri" w:hAnsi="Calibri" w:cs="Calibri"/>
          <w:szCs w:val="20"/>
        </w:rPr>
        <w:fldChar w:fldCharType="begin" w:fldLock="1"/>
      </w:r>
      <w:r w:rsidR="00234A1C">
        <w:rPr>
          <w:rFonts w:ascii="Calibri" w:hAnsi="Calibri" w:cs="Calibri"/>
          <w:szCs w:val="20"/>
        </w:rPr>
        <w:instrText>ADDIN CSL_CITATION { "citationItems" : [ { "id" : "ITEM-1", "itemData" : { "DOI" : "10.1002/jmri.23520", "ISSN" : "10531807", "author" : [ { "dropping-particle" : "", "family" : "Bell", "given" : "Jamie A.", "non-dropping-particle" : "", "parse-names" : false, "suffix" : "" }, { "dropping-particle" : "", "family" : "Saikus", "given" : "Christina E.", "non-dropping-particle" : "", "parse-names" : false, "suffix" : "" }, { "dropping-particle" : "", "family" : "Ratnayaka", "given" : "Kanishka", "non-dropping-particle" : "", "parse-names" : false, "suffix" : "" }, { "dropping-particle" : "", "family" : "Wu", "given" : "Vincent", "non-dropping-particle" : "", "parse-names" : false, "suffix" : "" }, { "dropping-particle" : "", "family" : "Sonmez", "given" : "Merdim", "non-dropping-particle" : "", "parse-names" : false, "suffix" : "" }, { "dropping-particle" : "", "family" : "Faranesh", "given" : "Anthony Z.", "non-dropping-particle" : "", "parse-names" : false, "suffix" : "" }, { "dropping-particle" : "", "family" : "Colyer", "given" : "Jessica H.", "non-dropping-particle" : "", "parse-names" : false, "suffix" : "" }, { "dropping-particle" : "", "family" : "Lederman", "given" : "Robert J.", "non-dropping-particle" : "", "parse-names" : false, "suffix" : "" }, { "dropping-particle" : "", "family" : "Kocaturk", "given" : "Ozgur", "non-dropping-particle" : "", "parse-names" : false, "suffix" : "" } ], "container-title" : "Journal of Magnetic Resonance Imaging", "id" : "ITEM-1", "issue" : "4", "issued" : { "date-parts" : [ [ "2012" ] ] }, "page" : "908-915", "title" : "A Deflectable Guiding Catheter for Real-Time MRI-Guided Interventions", "type" : "article-journal", "volume" : "35" }, "uris" : [ "http://www.mendeley.com/documents/?uuid=b377e6af-6751-41ad-8905-93d0a732a93a" ] }, { "id" : "ITEM-2", "itemData" : { "DOI" : "10.1016/S0921-5093(99)00415-3", "ISBN" : "09215093", "ISSN" : "09215093", "abstract" : "In laparoscopic surgery the endoscopic camera is mounted to the end of an integrated rod lens system and, therefore, the whole endoscopic camera system is rigid. To obtain a better overview of the operation area, different lens systems with certain angles of view (0, 32, 45 and 70) are used. To avoid changing the camera system during an operation, a flexible distal end for a single chip camera was built. Therefore an exchange of cameras during an operation is no longer necessary. The flexible tip is made of a superelastic Nitinol (NiTi) tube and can be angled up to 90 inside the human body. The outer diameter of the superelastic tube is 10.5 mm and, as there are no tubes of that size commercially available on the market, it was manufactured using NiTi sheet material. To enable angles of up to 90, new structures were cut into the NiTi tube with a Nd-YAG laser. To reduce the reduced tension at the bending zones, shape optimization was performed using the ABAQUS FEM software. This allowed a reduction in tension of about 40% for the optimized structure. Consequently, bending cycles of up to 105 are now possible. The angles are adjusted with the thumb on the proximal end of the endoscope and a locking device at this end enables the angle to be kept at any position for any time.", "author" : [ { "dropping-particle" : "", "family" : "Fischer", "given" : "H", "non-dropping-particle" : "", "parse-names" : false, "suffix" : "" }, { "dropping-particle" : "", "family" : "Vogel", "given" : "B", "non-dropping-particle" : "", "parse-names" : false, "suffix" : "" }, { "dropping-particle" : "", "family" : "Pfleging", "given" : "W", "non-dropping-particle" : "", "parse-names" : false, "suffix" : "" }, { "dropping-particle" : "", "family" : "Besser", "given" : "H", "non-dropping-particle" : "", "parse-names" : false, "suffix" : "" } ], "container-title" : "Materials Science and Engineering: A", "id" : "ITEM-2", "issued" : { "date-parts" : [ [ "1999" ] ] }, "page" : "780-783", "title" : "Flexible distal tip made of nitinol (NiTi) for a steerable endoscopic camera system", "type" : "article-journal", "volume" : "273-275" }, "uris" : [ "http://www.mendeley.com/documents/?uuid=0352f959-12d5-4188-9187-cf8bdaa921e5" ] }, { "id" : "ITEM-3", "itemData" : { "DOI" : "10.1002/eej.21030", "ISSN" : "04247760", "author" : [ { "dropping-particle" : "", "family" : "Haga", "given" : "Yoichi", "non-dropping-particle" : "", "parse-names" : false, "suffix" : "" }, { "dropping-particle" : "", "family" : "Muyari", "given" : "Yuta", "non-dropping-particle" : "", "parse-names" : false, "suffix" : "" }, { "dropping-particle" : "", "family" : "Goto", "given" : "Shoji", "non-dropping-particle" : "", "parse-names" : false, "suffix" : "" }, { "dropping-particle" : "", "family" : "Matsunaga", "given" : "Tadao", "non-dropping-particle" : "", "parse-names" : false, "suffix" : "" }, { "dropping-particle" : "", "family" : "Esashi", "given" : "Masayoshi", "non-dropping-particle" : "", "parse-names" : false, "suffix" : "" } ], "container-title" : "Electrical Engineering in Japan", "id" : "ITEM-3", "issue" : "1", "issued" : { "date-parts" : [ [ "2011" ] ] }, "page" : "65-74", "title" : "Development of Minimally Invasive Medical Tools Using Laser Processing on Cylindrical Substrates", "type" : "article-journal", "volume" : "176" }, "uris" : [ "http://www.mendeley.com/documents/?uuid=fa3ace84-1795-4c1a-b881-7d6ce74924af" ] }, { "id" : "ITEM-4",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"ITEM-4", "issued" : { "date-parts" : [ [ "2015" ] ] }, "page" : "1776-1781", "publisher-place" : "Seattle", "title" : "A Wrist for Needle-Sized Surgical Robots", "type" : "paper-conference" }, "uris" : [ "http://www.mendeley.com/documents/?uuid=5cc0e428-3744-42e6-9e55-7626eda9455f" ] } ], "mendeley" : { "formattedCitation" : "[1], [9]\u2013[11]", "plainTextFormattedCitation" : "[1], [9]\u2013[11]", "previouslyFormattedCitation" : "[1], [9]\u2013[11]" }, "properties" : { "noteIndex" : 0 }, "schema" : "https://github.com/citation-style-language/schema/raw/master/csl-citation.json" }</w:instrText>
      </w:r>
      <w:r w:rsidR="00744E32">
        <w:rPr>
          <w:rFonts w:ascii="Calibri" w:hAnsi="Calibri" w:cs="Calibri"/>
          <w:szCs w:val="20"/>
        </w:rPr>
        <w:fldChar w:fldCharType="separate"/>
      </w:r>
      <w:r w:rsidR="00165B9E" w:rsidRPr="00165B9E">
        <w:rPr>
          <w:rFonts w:ascii="Calibri" w:hAnsi="Calibri" w:cs="Calibri"/>
          <w:noProof/>
          <w:szCs w:val="20"/>
        </w:rPr>
        <w:t>[1], [9]–[11]</w:t>
      </w:r>
      <w:r w:rsidR="00744E32">
        <w:rPr>
          <w:rFonts w:ascii="Calibri" w:hAnsi="Calibri" w:cs="Calibri"/>
          <w:szCs w:val="20"/>
        </w:rPr>
        <w:fldChar w:fldCharType="end"/>
      </w:r>
      <w:r w:rsidR="00165B9E">
        <w:rPr>
          <w:rFonts w:ascii="Calibri" w:hAnsi="Calibri" w:cs="Calibri"/>
          <w:szCs w:val="20"/>
        </w:rPr>
        <w:t>.</w:t>
      </w:r>
      <w:r w:rsidR="00212217">
        <w:rPr>
          <w:rFonts w:ascii="Calibri" w:hAnsi="Calibri" w:cs="Calibri"/>
          <w:szCs w:val="20"/>
        </w:rPr>
        <w:t xml:space="preserve"> </w:t>
      </w:r>
      <w:r w:rsidR="00165B9E">
        <w:rPr>
          <w:rFonts w:ascii="Calibri" w:hAnsi="Calibri" w:cs="Calibri"/>
          <w:szCs w:val="20"/>
        </w:rPr>
        <w:t>Over time, additional</w:t>
      </w:r>
      <w:r>
        <w:rPr>
          <w:rFonts w:ascii="Calibri" w:hAnsi="Calibri" w:cs="Calibri"/>
          <w:szCs w:val="20"/>
        </w:rPr>
        <w:t xml:space="preserve"> </w:t>
      </w:r>
      <w:r>
        <w:rPr>
          <w:rFonts w:ascii="Calibri" w:hAnsi="Calibri" w:cs="Calibri"/>
          <w:szCs w:val="20"/>
        </w:rPr>
        <w:lastRenderedPageBreak/>
        <w:t>features</w:t>
      </w:r>
      <w:r w:rsidR="00165B9E">
        <w:rPr>
          <w:rFonts w:ascii="Calibri" w:hAnsi="Calibri" w:cs="Calibri"/>
          <w:szCs w:val="20"/>
        </w:rPr>
        <w:t xml:space="preserve"> have been proposed to modify this basic topology to improve its performance</w:t>
      </w:r>
      <w:r w:rsidR="006C3143">
        <w:rPr>
          <w:rFonts w:ascii="Calibri" w:hAnsi="Calibri" w:cs="Calibri"/>
          <w:szCs w:val="20"/>
        </w:rPr>
        <w:t xml:space="preserve">. One such feature </w:t>
      </w:r>
      <w:r>
        <w:rPr>
          <w:rFonts w:ascii="Calibri" w:hAnsi="Calibri" w:cs="Calibri"/>
          <w:szCs w:val="20"/>
        </w:rPr>
        <w:t>include</w:t>
      </w:r>
      <w:r w:rsidR="006C3143">
        <w:rPr>
          <w:rFonts w:ascii="Calibri" w:hAnsi="Calibri" w:cs="Calibri"/>
          <w:szCs w:val="20"/>
        </w:rPr>
        <w:t>s</w:t>
      </w:r>
      <w:r>
        <w:rPr>
          <w:rFonts w:ascii="Calibri" w:hAnsi="Calibri" w:cs="Calibri"/>
          <w:szCs w:val="20"/>
        </w:rPr>
        <w:t xml:space="preserve"> </w:t>
      </w:r>
      <w:r w:rsidR="00770A5F">
        <w:rPr>
          <w:rFonts w:ascii="Calibri" w:hAnsi="Calibri" w:cs="Calibri"/>
          <w:szCs w:val="20"/>
        </w:rPr>
        <w:t>changing</w:t>
      </w:r>
      <w:r w:rsidR="00543E28">
        <w:rPr>
          <w:rFonts w:ascii="Calibri" w:hAnsi="Calibri" w:cs="Calibri"/>
          <w:szCs w:val="20"/>
        </w:rPr>
        <w:t xml:space="preserve"> the notch shape</w:t>
      </w:r>
      <w:r w:rsidR="00543E28" w:rsidRPr="00543E28">
        <w:rPr>
          <w:rFonts w:ascii="Calibri" w:hAnsi="Calibri" w:cs="Calibri"/>
          <w:szCs w:val="20"/>
        </w:rPr>
        <w:t xml:space="preserve"> </w:t>
      </w:r>
      <w:r w:rsidR="00543E28">
        <w:rPr>
          <w:rFonts w:ascii="Calibri" w:hAnsi="Calibri" w:cs="Calibri"/>
          <w:szCs w:val="20"/>
        </w:rPr>
        <w:t xml:space="preserve">to </w:t>
      </w:r>
      <w:r w:rsidR="001F3CA3">
        <w:rPr>
          <w:rFonts w:ascii="Calibri" w:hAnsi="Calibri" w:cs="Calibri"/>
          <w:szCs w:val="20"/>
        </w:rPr>
        <w:t>prevent the joint from reaching the material’s elastic strain limit</w:t>
      </w:r>
      <w:r w:rsidR="00C245A2">
        <w:rPr>
          <w:rFonts w:ascii="Calibri" w:hAnsi="Calibri" w:cs="Calibri"/>
          <w:szCs w:val="20"/>
        </w:rPr>
        <w:t xml:space="preserve"> </w:t>
      </w:r>
      <w:r w:rsidR="001F3CA3">
        <w:rPr>
          <w:rFonts w:ascii="Calibri" w:hAnsi="Calibri" w:cs="Calibri"/>
          <w:szCs w:val="20"/>
        </w:rPr>
        <w:t>by tapering the notches</w:t>
      </w:r>
      <w:r w:rsidR="00C245A2">
        <w:rPr>
          <w:rFonts w:ascii="Calibri" w:hAnsi="Calibri" w:cs="Calibri"/>
          <w:szCs w:val="20"/>
        </w:rPr>
        <w:t>,</w:t>
      </w:r>
      <w:r w:rsidR="001F3CA3">
        <w:rPr>
          <w:rFonts w:ascii="Calibri" w:hAnsi="Calibri" w:cs="Calibri"/>
          <w:szCs w:val="20"/>
        </w:rPr>
        <w:t xml:space="preserve"> </w:t>
      </w:r>
      <w:r w:rsidR="00E63820">
        <w:rPr>
          <w:rFonts w:ascii="Calibri" w:hAnsi="Calibri" w:cs="Calibri"/>
          <w:szCs w:val="20"/>
        </w:rPr>
        <w:t>shown in designs</w:t>
      </w:r>
      <w:r w:rsidR="002067FD">
        <w:rPr>
          <w:rFonts w:ascii="Calibri" w:hAnsi="Calibri" w:cs="Calibri"/>
          <w:szCs w:val="20"/>
        </w:rPr>
        <w:t xml:space="preserve"> </w:t>
      </w:r>
      <m:oMath>
        <m:r>
          <w:rPr>
            <w:rFonts w:ascii="Cambria Math" w:hAnsi="Cambria Math" w:cs="Calibri"/>
            <w:szCs w:val="20"/>
          </w:rPr>
          <m:t>ii</m:t>
        </m:r>
      </m:oMath>
      <w:r w:rsidR="002067FD">
        <w:rPr>
          <w:rFonts w:ascii="Calibri" w:hAnsi="Calibri" w:cs="Calibri"/>
          <w:szCs w:val="20"/>
        </w:rPr>
        <w:t xml:space="preserve"> and </w:t>
      </w:r>
      <m:oMath>
        <m:r>
          <w:rPr>
            <w:rFonts w:ascii="Cambria Math" w:hAnsi="Cambria Math" w:cs="Calibri"/>
            <w:szCs w:val="20"/>
          </w:rPr>
          <m:t>v</m:t>
        </m:r>
      </m:oMath>
      <w:r w:rsidR="00554B5C">
        <w:rPr>
          <w:rFonts w:ascii="Calibri" w:hAnsi="Calibri" w:cs="Calibri"/>
          <w:szCs w:val="20"/>
        </w:rPr>
        <w:t xml:space="preserve"> </w:t>
      </w:r>
      <w:r w:rsidR="00744E32">
        <w:rPr>
          <w:rFonts w:ascii="Calibri" w:hAnsi="Calibri" w:cs="Calibri"/>
          <w:szCs w:val="20"/>
        </w:rPr>
        <w:fldChar w:fldCharType="begin" w:fldLock="1"/>
      </w:r>
      <w:r w:rsidR="00234A1C">
        <w:rPr>
          <w:rFonts w:ascii="Calibri" w:hAnsi="Calibri" w:cs="Calibri"/>
          <w:szCs w:val="20"/>
        </w:rPr>
        <w:instrText>ADDIN CSL_CITATION { "citationItems" : [ { "id" : "ITEM-1",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"ITEM-1", "issued" : { "date-parts" : [ [ "2002" ] ] }, "page" : "271-274", "title" : "A Flexible Distal Tip with Two Degrees of Freedom for Enhanced Dexterity in Endoscopic Robot Surgery", "type" : "paper-conference" }, "uris" : [ "http://www.mendeley.com/documents/?uuid=33669165-24d6-4b27-b7ae-317d7b46f784" ] }, { "id" : "ITEM-2", "itemData" : { "DOI" : "10.1109/IROS.2011.6048632", "ISBN" : "9781612844541", "ISSN" : "2153-0858", "abstract" : "An active needle is proposed for the development of MRI guided percutaneous procedures. The needle uses internal laser heating, conducted via optical fibers, of a shape memory alloy (SMA) actuator to produce bending in the distal section of the needle. Active bending of the needle as it is inserted allows it to reach small targets while overcoming the effects of interactions with surrounding tissue, which can otherwise deflect the needle away from its ideal path. The active section is designed to bend preferentially in one direction under actuation, and is also made from SMA for its combination of MR and bio-compatibility and its superelastic bending properties. A prototype, with a size equivalent to standard 16G biopsy needle, exhibits significant bending with a tip rotation of more than 10&amp;#x00B0;. A numerical analysis and experiments provide information concerning the required amount of heating and guidance for design of efficient optical heating systems.", "author" : [ { "dropping-particle" : "", "family" : "Ryu", "given" : "Seok Chang", "non-dropping-particle" : "", "parse-names" : false, "suffix" : "" }, { "dropping-particle" : "", "family" : "Renaud", "given" : "Pierre", "non-dropping-particle" : "", "parse-names" : false, "suffix" : "" }, { "dropping-particle" : "", "family" : "Black", "given" : "Richard J.", "non-dropping-particle" : "", "parse-names" : false, "suffix" : "" }, { "dropping-particle" : "", "family" : "Daniel", "given" : "Bruce L.", "non-dropping-particle" : "", "parse-names" : false, "suffix" : "" }, { "dropping-particle" : "", "family" : "Cutkosky", "given" : "Mark R.", "non-dropping-particle" : "", "parse-names" : false, "suffix" : "" } ], "container-title" : "IEEE International Conference on Intelligent Robots and Systems", "id" : "ITEM-2", "issued" : { "date-parts" : [ [ "2011" ] ] }, "page" : "2564-2569", "publisher-place" : "San Francisco", "title" : "Feasibility Study of an Optically Actuated MR-compatible Active Needle", "type" : "paper-conference" }, "uris" : [ "http://www.mendeley.com/documents/?uuid=99b131bb-f1ef-42b7-b552-e5adf6a92fe0" ] } ], "mendeley" : { "formattedCitation" : "[12], [13]", "plainTextFormattedCitation" : "[12], [13]", "previouslyFormattedCitation" : "[12], [13]" }, "properties" : { "noteIndex" : 0 }, "schema" : "https://github.com/citation-style-language/schema/raw/master/csl-citation.json" }</w:instrText>
      </w:r>
      <w:r w:rsidR="00744E32">
        <w:rPr>
          <w:rFonts w:ascii="Calibri" w:hAnsi="Calibri" w:cs="Calibri"/>
          <w:szCs w:val="20"/>
        </w:rPr>
        <w:fldChar w:fldCharType="separate"/>
      </w:r>
      <w:r w:rsidR="00165B9E" w:rsidRPr="00165B9E">
        <w:rPr>
          <w:rFonts w:ascii="Calibri" w:hAnsi="Calibri" w:cs="Calibri"/>
          <w:noProof/>
          <w:szCs w:val="20"/>
        </w:rPr>
        <w:t>[12], [13]</w:t>
      </w:r>
      <w:r w:rsidR="00744E32">
        <w:rPr>
          <w:rFonts w:ascii="Calibri" w:hAnsi="Calibri" w:cs="Calibri"/>
          <w:szCs w:val="20"/>
        </w:rPr>
        <w:fldChar w:fldCharType="end"/>
      </w:r>
      <w:r w:rsidR="00E63820">
        <w:rPr>
          <w:rFonts w:ascii="Calibri" w:hAnsi="Calibri" w:cs="Calibri"/>
          <w:szCs w:val="20"/>
        </w:rPr>
        <w:t xml:space="preserve">. </w:t>
      </w:r>
      <w:r w:rsidR="0077392F">
        <w:rPr>
          <w:rFonts w:ascii="Calibri" w:hAnsi="Calibri" w:cs="Calibri"/>
          <w:szCs w:val="20"/>
        </w:rPr>
        <w:t>A</w:t>
      </w:r>
      <w:r w:rsidR="0077392F" w:rsidRPr="0077392F">
        <w:rPr>
          <w:rFonts w:ascii="Calibri" w:hAnsi="Calibri" w:cs="Calibri"/>
          <w:szCs w:val="20"/>
        </w:rPr>
        <w:t xml:space="preserve"> second </w:t>
      </w:r>
      <w:r w:rsidR="0077392F">
        <w:rPr>
          <w:rFonts w:ascii="Calibri" w:hAnsi="Calibri" w:cs="Calibri"/>
          <w:szCs w:val="20"/>
        </w:rPr>
        <w:t xml:space="preserve">common </w:t>
      </w:r>
      <w:r w:rsidR="0077392F" w:rsidRPr="0077392F">
        <w:rPr>
          <w:rFonts w:ascii="Calibri" w:hAnsi="Calibri" w:cs="Calibri"/>
          <w:szCs w:val="20"/>
        </w:rPr>
        <w:t xml:space="preserve">feature </w:t>
      </w:r>
      <w:r w:rsidR="0077392F">
        <w:rPr>
          <w:rFonts w:ascii="Calibri" w:hAnsi="Calibri" w:cs="Calibri"/>
          <w:szCs w:val="20"/>
        </w:rPr>
        <w:t>includes adding</w:t>
      </w:r>
      <w:r w:rsidR="0077392F" w:rsidRPr="0077392F">
        <w:rPr>
          <w:rFonts w:ascii="Calibri" w:hAnsi="Calibri" w:cs="Calibri"/>
          <w:szCs w:val="20"/>
        </w:rPr>
        <w:t xml:space="preserve"> fillets</w:t>
      </w:r>
      <w:r w:rsidR="0077392F">
        <w:rPr>
          <w:rFonts w:ascii="Calibri" w:hAnsi="Calibri" w:cs="Calibri"/>
          <w:szCs w:val="20"/>
        </w:rPr>
        <w:t xml:space="preserve"> to</w:t>
      </w:r>
      <w:r w:rsidR="0077392F" w:rsidRPr="0077392F">
        <w:rPr>
          <w:rFonts w:ascii="Calibri" w:hAnsi="Calibri" w:cs="Calibri"/>
          <w:szCs w:val="20"/>
        </w:rPr>
        <w:t xml:space="preserve"> the corners of the notch</w:t>
      </w:r>
      <w:r w:rsidR="0077392F">
        <w:rPr>
          <w:rFonts w:ascii="Calibri" w:hAnsi="Calibri" w:cs="Calibri"/>
          <w:szCs w:val="20"/>
        </w:rPr>
        <w:t>, or rounding the notch,</w:t>
      </w:r>
      <w:r w:rsidR="0077392F" w:rsidRPr="0077392F">
        <w:rPr>
          <w:rFonts w:ascii="Calibri" w:hAnsi="Calibri" w:cs="Calibri"/>
          <w:szCs w:val="20"/>
        </w:rPr>
        <w:t xml:space="preserve"> to reduce strain concentrations </w:t>
      </w:r>
      <w:r w:rsidR="0077392F">
        <w:rPr>
          <w:rFonts w:ascii="Calibri" w:hAnsi="Calibri" w:cs="Calibri"/>
          <w:szCs w:val="20"/>
        </w:rPr>
        <w:t>at these locations</w:t>
      </w:r>
      <w:r w:rsidR="00C245A2">
        <w:rPr>
          <w:rFonts w:ascii="Calibri" w:hAnsi="Calibri" w:cs="Calibri"/>
          <w:szCs w:val="20"/>
        </w:rPr>
        <w:t>,</w:t>
      </w:r>
      <w:r w:rsidR="002067FD">
        <w:rPr>
          <w:rFonts w:ascii="Calibri" w:hAnsi="Calibri" w:cs="Calibri"/>
          <w:szCs w:val="20"/>
        </w:rPr>
        <w:t xml:space="preserve"> as</w:t>
      </w:r>
      <w:r w:rsidR="00371B5F">
        <w:rPr>
          <w:rFonts w:ascii="Calibri" w:hAnsi="Calibri" w:cs="Calibri"/>
          <w:szCs w:val="20"/>
        </w:rPr>
        <w:t xml:space="preserve"> seen in </w:t>
      </w:r>
      <m:oMath>
        <m:r>
          <w:rPr>
            <w:rFonts w:ascii="Cambria Math" w:hAnsi="Cambria Math" w:cs="Calibri"/>
            <w:szCs w:val="20"/>
          </w:rPr>
          <m:t>ii</m:t>
        </m:r>
      </m:oMath>
      <w:r w:rsidR="002067FD">
        <w:rPr>
          <w:rFonts w:ascii="Calibri" w:hAnsi="Calibri" w:cs="Calibri"/>
          <w:szCs w:val="20"/>
        </w:rPr>
        <w:t xml:space="preserve">, </w:t>
      </w:r>
      <m:oMath>
        <m:r>
          <w:rPr>
            <w:rFonts w:ascii="Cambria Math" w:hAnsi="Cambria Math" w:cs="Calibri"/>
            <w:szCs w:val="20"/>
          </w:rPr>
          <m:t>iii</m:t>
        </m:r>
      </m:oMath>
      <w:r w:rsidR="002067FD">
        <w:rPr>
          <w:rFonts w:ascii="Calibri" w:hAnsi="Calibri" w:cs="Calibri"/>
          <w:szCs w:val="20"/>
        </w:rPr>
        <w:t xml:space="preserve"> and </w:t>
      </w:r>
      <m:oMath>
        <m:r>
          <w:rPr>
            <w:rFonts w:ascii="Cambria Math" w:hAnsi="Cambria Math" w:cs="Calibri"/>
            <w:szCs w:val="20"/>
          </w:rPr>
          <m:t>v</m:t>
        </m:r>
      </m:oMath>
      <w:r w:rsidR="00554B5C">
        <w:rPr>
          <w:rFonts w:ascii="Calibri" w:hAnsi="Calibri" w:cs="Calibri"/>
          <w:szCs w:val="20"/>
        </w:rPr>
        <w:t xml:space="preserve"> </w:t>
      </w:r>
      <w:r w:rsidR="00744E32">
        <w:rPr>
          <w:rFonts w:ascii="Calibri" w:hAnsi="Calibri" w:cs="Calibri"/>
          <w:szCs w:val="20"/>
        </w:rPr>
        <w:fldChar w:fldCharType="begin" w:fldLock="1"/>
      </w:r>
      <w:r w:rsidR="00234A1C">
        <w:rPr>
          <w:rFonts w:ascii="Calibri" w:hAnsi="Calibri" w:cs="Calibri"/>
          <w:szCs w:val="20"/>
        </w:rPr>
        <w:instrText>ADDIN CSL_CITATION { "citationItems" : [ { "id" : "ITEM-1", "itemData" : { "DOI" : "10.1109/TMECH.2016.2612833", "ISSN" : "1083-4435", "author" : [ { "dropping-particle" : "", "family" : "Gao", "given" : "Anzhu", "non-dropping-particle" : "", "parse-names" : false, "suffix" : "" }, { "dropping-particle" : "", "family" : "Murphy", "given" : "Ryan", "non-dropping-particle" : "", "parse-names" : false, "suffix" : "" }, { "dropping-particle" : "", "family" : "Liu", "given" : "Hao", "non-dropping-particle" : "", "parse-names" : false, "suffix" : "" }, { "dropping-particle" : "", "family" : "Iordachita", "given" : "Iulian", "non-dropping-particle" : "", "parse-names" : false, "suffix" : "" }, { "dropping-particle" : "", "family" : "Armand", "given" : "Mehran", "non-dropping-particle" : "", "parse-names" : false, "suffix" : "" } ], "container-title" : "IEEE/ASME Transactions on Mechatronics", "id" : "ITEM-1", "issued" : { "date-parts" : [ [ "2016" ] ] }, "title" : "Mechanical Model of Dexterous Continuum Manipulators with Compliant Joints and Tendon/External Force Interactions", "type" : "article-journal" }, "uris" : [ "http://www.mendeley.com/documents/?uuid=da485d4b-88a9-452a-9fa0-32ae26ab4431" ] }, { "id" : "ITEM-2", "itemData" : { "DOI" : "10.1109/ICRA.2011.5980285", "ISBN" : "9781612843865", "ISSN" : "10504729", "abstract" : "A dexterous manipulator (DM) with a large open lumen is presented. The manipulator is designed for surgical applications with a preliminary focus on the removal of osteolysis formed behind the acetabular shell of primary total hip arthroplasties (THAs). The manipulator is constructed from two nested superelastic nitinol tubes enabling lengthwise channels for drive cables. Notches in the nested assembly provide reliable bending under applied cable tension producing kinematics that can be effectively modeled as a series of rigid vertebrae connected using pin joints. The manipulator is controlled in plane with two independently actuated cables in a pull-pull configuration. For the purpose of the procedure, the manipulator is mounted on a Z-&amp;#x03B8; stage adding a translational and rotational degree of freedom (DOF) along the axis of the manipulator. Preliminary experimental results demonstrate the initial modeling and control of the manipulator.", "author" : [ { "dropping-particle" : "", "family" : "Kutzer", "given" : "Michael D M", "non-dropping-particle" : "", "parse-names" : false, "suffix" : "" }, { "dropping-particle" : "", "family" : "Segreti", "given" : "Sean M.", "non-dropping-particle" : "", "parse-names" : false, "suffix" : "" }, { "dropping-particle" : "", "family" : "Brown", "given" : "Christopher Y.", "non-dropping-particle" : "", "parse-names" : false, "suffix" : "" }, { "dropping-particle" : "", "family" : "Taylor", "given" : "Russell H.", "non-dropping-particle" : "", "parse-names" : false, "suffix" : "" }, { "dropping-particle" : "", "family" : "Mears", "given" : "Simon C.", "non-dropping-particle" : "", "parse-names" : false, "suffix" : "" }, { "dropping-particle" : "", "family" : "Armand", "given" : "Mehran", "non-dropping-particle" : "", "parse-names" : false, "suffix" : "" } ], "container-title" : "IEEE International Conference on Robotics and Automation", "id" : "ITEM-2", "issued" : { "date-parts" : [ [ "2011" ] ] }, "page" : "2913-2920", "publisher-place" : "Shanghai", "title" : "Design of a New Cable-Driven Manipulator with a Large Open Lumen: Preliminary Applications in the Minimally-Invasive Removal of Osteolysis", "type" : "paper-conference" }, "uris" : [ "http://www.mendeley.com/documents/?uuid=b3f510d3-9ca4-4a4f-8982-f70b7e936339" ] }, { "id" : "ITEM-3",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"ITEM-3", "issue" : "9", "issued" : { "date-parts" : [ [ "2013" ] ] }, "title" : "Compliant articulation structure using superelastic NiTiNOL", "type" : "article-journal", "volume" : "22" }, "uris" : [ "http://www.mendeley.com/documents/?uuid=d53524c5-44e0-49d7-b949-299097624ed2" ] }, { "id" : "ITEM-4", "itemData" : { "abstract" : "A flexible distal tip with two degrees of freedom has been developed for endoscopic robot surgery. The flexible tip consists of a superelastic NiTi tube which can be bent from -90\u00ba to +90\u00ba in 2 directions by means of 4 cables. The improvement over previous devices is the combination of two degrees of freedom with a small diameter of only 5 mm. An additional advantage is the tool channel which enables the use of different instruments with this single device.", "author" : [ { "dropping-particle" : "", "family" : "Peirs", "given" : "Jan", "non-dropping-particle" : "", "parse-names" : false, "suffix" : "" }, { "dropping-particle" : "Van", "family" : "Brussel", "given" : "Hendrik", "non-dropping-particle" : "", "parse-names" : false, "suffix" : "" }, { "dropping-particle" : "", "family" : "Reynaerts", "given" : "Dominiek", "non-dropping-particle" : "", "parse-names" : false, "suffix" : "" }, { "dropping-particle" : "", "family" : "Gersem", "given" : "Gudrun", "non-dropping-particle" : "De", "parse-names" : false, "suffix" : "" } ], "container-title" : "The 13th Micromechanics Europe Workshop", "id" : "ITEM-4", "issued" : { "date-parts" : [ [ "2002" ] ] }, "page" : "271-274", "title" : "A Flexible Distal Tip with Two Degrees of Freedom for Enhanced Dexterity in Endoscopic Robot Surgery", "type" : "paper-conference" }, "uris" : [ "http://www.mendeley.com/documents/?uuid=33669165-24d6-4b27-b7ae-317d7b46f784" ] } ], "mendeley" : { "formattedCitation" : "[12], [14]\u2013[16]", "plainTextFormattedCitation" : "[12], [14]\u2013[16]", "previouslyFormattedCitation" : "[12], [14]\u2013[16]" }, "properties" : { "noteIndex" : 0 }, "schema" : "https://github.com/citation-style-language/schema/raw/master/csl-citation.json" }</w:instrText>
      </w:r>
      <w:r w:rsidR="00744E32">
        <w:rPr>
          <w:rFonts w:ascii="Calibri" w:hAnsi="Calibri" w:cs="Calibri"/>
          <w:szCs w:val="20"/>
        </w:rPr>
        <w:fldChar w:fldCharType="separate"/>
      </w:r>
      <w:r w:rsidR="00165B9E" w:rsidRPr="00165B9E">
        <w:rPr>
          <w:rFonts w:ascii="Calibri" w:hAnsi="Calibri" w:cs="Calibri"/>
          <w:noProof/>
          <w:szCs w:val="20"/>
        </w:rPr>
        <w:t>[12], [14]–[16]</w:t>
      </w:r>
      <w:r w:rsidR="00744E32">
        <w:rPr>
          <w:rFonts w:ascii="Calibri" w:hAnsi="Calibri" w:cs="Calibri"/>
          <w:szCs w:val="20"/>
        </w:rPr>
        <w:fldChar w:fldCharType="end"/>
      </w:r>
      <w:r>
        <w:rPr>
          <w:rFonts w:ascii="Calibri" w:hAnsi="Calibri" w:cs="Calibri"/>
          <w:szCs w:val="20"/>
        </w:rPr>
        <w:t>.</w:t>
      </w:r>
      <w:r w:rsidR="0077392F">
        <w:rPr>
          <w:rFonts w:ascii="Calibri" w:hAnsi="Calibri" w:cs="Calibri"/>
          <w:szCs w:val="20"/>
        </w:rPr>
        <w:t xml:space="preserve"> </w:t>
      </w:r>
      <w:r w:rsidR="00CC0459">
        <w:rPr>
          <w:rFonts w:ascii="Calibri" w:hAnsi="Calibri" w:cs="Calibri"/>
          <w:szCs w:val="20"/>
        </w:rPr>
        <w:t>As well, the concept</w:t>
      </w:r>
      <w:r w:rsidR="00212217">
        <w:rPr>
          <w:rFonts w:ascii="Calibri" w:hAnsi="Calibri" w:cs="Calibri"/>
          <w:szCs w:val="20"/>
        </w:rPr>
        <w:t xml:space="preserve"> of “tip-first-closure” was recently explored which involves </w:t>
      </w:r>
      <w:r w:rsidR="00C245A2">
        <w:rPr>
          <w:rFonts w:ascii="Calibri" w:hAnsi="Calibri" w:cs="Calibri"/>
          <w:szCs w:val="20"/>
        </w:rPr>
        <w:t>varying the depth of cut of</w:t>
      </w:r>
      <w:r w:rsidR="00212217">
        <w:rPr>
          <w:rFonts w:ascii="Calibri" w:hAnsi="Calibri" w:cs="Calibri"/>
          <w:szCs w:val="20"/>
        </w:rPr>
        <w:t xml:space="preserve"> the notches so that the most distal</w:t>
      </w:r>
      <w:r w:rsidR="00670870">
        <w:rPr>
          <w:rFonts w:ascii="Calibri" w:hAnsi="Calibri" w:cs="Calibri"/>
          <w:szCs w:val="20"/>
        </w:rPr>
        <w:t xml:space="preserve"> end of the joint </w:t>
      </w:r>
      <w:r w:rsidR="00212217">
        <w:rPr>
          <w:rFonts w:ascii="Calibri" w:hAnsi="Calibri" w:cs="Calibri"/>
          <w:szCs w:val="20"/>
        </w:rPr>
        <w:t>articulate</w:t>
      </w:r>
      <w:r w:rsidR="00670870">
        <w:rPr>
          <w:rFonts w:ascii="Calibri" w:hAnsi="Calibri" w:cs="Calibri"/>
          <w:szCs w:val="20"/>
        </w:rPr>
        <w:t>s</w:t>
      </w:r>
      <w:r w:rsidR="00212217">
        <w:rPr>
          <w:rFonts w:ascii="Calibri" w:hAnsi="Calibri" w:cs="Calibri"/>
          <w:szCs w:val="20"/>
        </w:rPr>
        <w:t xml:space="preserve"> closed b</w:t>
      </w:r>
      <w:r w:rsidR="005227C8">
        <w:rPr>
          <w:rFonts w:ascii="Calibri" w:hAnsi="Calibri" w:cs="Calibri"/>
          <w:szCs w:val="20"/>
        </w:rPr>
        <w:t>efore the more proximal notches</w:t>
      </w:r>
      <w:r w:rsidR="00554B5C">
        <w:rPr>
          <w:rFonts w:ascii="Calibri" w:hAnsi="Calibri" w:cs="Calibri"/>
          <w:szCs w:val="20"/>
        </w:rPr>
        <w:t xml:space="preserve"> </w:t>
      </w:r>
      <w:r w:rsidR="00744E32">
        <w:rPr>
          <w:rFonts w:ascii="Calibri" w:hAnsi="Calibri" w:cs="Calibri"/>
          <w:szCs w:val="20"/>
        </w:rPr>
        <w:fldChar w:fldCharType="begin" w:fldLock="1"/>
      </w:r>
      <w:r w:rsidR="00554B5C">
        <w:rPr>
          <w:rFonts w:ascii="Calibri" w:hAnsi="Calibri" w:cs="Calibri"/>
          <w:szCs w:val="20"/>
        </w:rPr>
        <w:instrText>ADDIN CSL_CITATION { "citationItems" : [ { "id" : "ITEM-1",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 "issue" : "c", "issued" : { "date-parts" : [ [ "2016" ] ] }, "title" : "Design, Fabrication, and Testing of a Needle-sized Wrist for Surgical Instruments", "type" : "article-journal" }, "uris" : [ "http://www.mendeley.com/documents/?uuid=2084974c-791f-4caa-83a2-5733259e4a48" ] } ], "mendeley" : { "formattedCitation" : "[2]", "plainTextFormattedCitation" : "[2]", "previouslyFormattedCitation" : "[2]" }, "properties" : { "noteIndex" : 0 }, "schema" : "https://github.com/citation-style-language/schema/raw/master/csl-citation.json" }</w:instrText>
      </w:r>
      <w:r w:rsidR="00744E32">
        <w:rPr>
          <w:rFonts w:ascii="Calibri" w:hAnsi="Calibri" w:cs="Calibri"/>
          <w:szCs w:val="20"/>
        </w:rPr>
        <w:fldChar w:fldCharType="separate"/>
      </w:r>
      <w:r w:rsidR="00554B5C" w:rsidRPr="00554B5C">
        <w:rPr>
          <w:rFonts w:ascii="Calibri" w:hAnsi="Calibri" w:cs="Calibri"/>
          <w:noProof/>
          <w:szCs w:val="20"/>
        </w:rPr>
        <w:t>[2]</w:t>
      </w:r>
      <w:r w:rsidR="00744E32">
        <w:rPr>
          <w:rFonts w:ascii="Calibri" w:hAnsi="Calibri" w:cs="Calibri"/>
          <w:szCs w:val="20"/>
        </w:rPr>
        <w:fldChar w:fldCharType="end"/>
      </w:r>
      <w:r w:rsidR="000D171A">
        <w:rPr>
          <w:rFonts w:ascii="Calibri" w:hAnsi="Calibri" w:cs="Calibri"/>
          <w:szCs w:val="20"/>
        </w:rPr>
        <w:t xml:space="preserve">. </w:t>
      </w:r>
      <w:r w:rsidR="009A3FD1">
        <w:rPr>
          <w:rFonts w:ascii="Calibri" w:hAnsi="Calibri" w:cs="Calibri"/>
          <w:szCs w:val="20"/>
        </w:rPr>
        <w:t>T</w:t>
      </w:r>
      <w:r w:rsidR="00C245A2">
        <w:rPr>
          <w:rFonts w:ascii="Calibri" w:hAnsi="Calibri" w:cs="Calibri"/>
          <w:szCs w:val="20"/>
        </w:rPr>
        <w:t xml:space="preserve">hese </w:t>
      </w:r>
      <w:r w:rsidR="009A3FD1">
        <w:rPr>
          <w:rFonts w:ascii="Calibri" w:hAnsi="Calibri" w:cs="Calibri"/>
          <w:szCs w:val="20"/>
        </w:rPr>
        <w:t xml:space="preserve">modifications have </w:t>
      </w:r>
      <w:r w:rsidR="00B31C5F">
        <w:rPr>
          <w:rFonts w:ascii="Calibri" w:hAnsi="Calibri" w:cs="Calibri"/>
          <w:szCs w:val="20"/>
        </w:rPr>
        <w:t xml:space="preserve">improved the </w:t>
      </w:r>
      <w:r w:rsidR="009A3FD1">
        <w:rPr>
          <w:rFonts w:ascii="Calibri" w:hAnsi="Calibri" w:cs="Calibri"/>
          <w:szCs w:val="20"/>
        </w:rPr>
        <w:t xml:space="preserve">strain </w:t>
      </w:r>
      <w:r w:rsidR="00B31C5F">
        <w:rPr>
          <w:rFonts w:ascii="Calibri" w:hAnsi="Calibri" w:cs="Calibri"/>
          <w:szCs w:val="20"/>
        </w:rPr>
        <w:t xml:space="preserve">profile </w:t>
      </w:r>
      <w:r w:rsidR="00FE0659">
        <w:rPr>
          <w:rFonts w:ascii="Calibri" w:hAnsi="Calibri" w:cs="Calibri"/>
          <w:szCs w:val="20"/>
        </w:rPr>
        <w:t xml:space="preserve">within the joint </w:t>
      </w:r>
      <w:r w:rsidR="002A1213">
        <w:rPr>
          <w:rFonts w:ascii="Calibri" w:hAnsi="Calibri" w:cs="Calibri"/>
          <w:szCs w:val="20"/>
        </w:rPr>
        <w:t>and have also helped to</w:t>
      </w:r>
      <w:r w:rsidR="00FE0659">
        <w:rPr>
          <w:rFonts w:ascii="Calibri" w:hAnsi="Calibri" w:cs="Calibri"/>
          <w:szCs w:val="20"/>
        </w:rPr>
        <w:t xml:space="preserve"> ensur</w:t>
      </w:r>
      <w:r w:rsidR="002A1213">
        <w:rPr>
          <w:rFonts w:ascii="Calibri" w:hAnsi="Calibri" w:cs="Calibri"/>
          <w:szCs w:val="20"/>
        </w:rPr>
        <w:t>e</w:t>
      </w:r>
      <w:r w:rsidR="00FE0659">
        <w:rPr>
          <w:rFonts w:ascii="Calibri" w:hAnsi="Calibri" w:cs="Calibri"/>
          <w:szCs w:val="20"/>
        </w:rPr>
        <w:t xml:space="preserve"> the mechanism </w:t>
      </w:r>
      <w:r w:rsidR="00B31C5F">
        <w:rPr>
          <w:rFonts w:ascii="Calibri" w:hAnsi="Calibri" w:cs="Calibri"/>
          <w:szCs w:val="20"/>
        </w:rPr>
        <w:t>bend</w:t>
      </w:r>
      <w:r w:rsidR="00FE0659">
        <w:rPr>
          <w:rFonts w:ascii="Calibri" w:hAnsi="Calibri" w:cs="Calibri"/>
          <w:szCs w:val="20"/>
        </w:rPr>
        <w:t>s</w:t>
      </w:r>
      <w:r w:rsidR="00B31C5F">
        <w:rPr>
          <w:rFonts w:ascii="Calibri" w:hAnsi="Calibri" w:cs="Calibri"/>
          <w:szCs w:val="20"/>
        </w:rPr>
        <w:t xml:space="preserve"> </w:t>
      </w:r>
      <w:r w:rsidR="00FE0659">
        <w:rPr>
          <w:rFonts w:ascii="Calibri" w:hAnsi="Calibri" w:cs="Calibri"/>
          <w:szCs w:val="20"/>
        </w:rPr>
        <w:t xml:space="preserve">in a compact and </w:t>
      </w:r>
      <w:r w:rsidR="002A1213">
        <w:rPr>
          <w:rFonts w:ascii="Calibri" w:hAnsi="Calibri" w:cs="Calibri"/>
          <w:szCs w:val="20"/>
        </w:rPr>
        <w:t>space-</w:t>
      </w:r>
      <w:r w:rsidR="00FE0659">
        <w:rPr>
          <w:rFonts w:ascii="Calibri" w:hAnsi="Calibri" w:cs="Calibri"/>
          <w:szCs w:val="20"/>
        </w:rPr>
        <w:t>efficient shape</w:t>
      </w:r>
      <w:r w:rsidR="00B31C5F">
        <w:rPr>
          <w:rFonts w:ascii="Calibri" w:hAnsi="Calibri" w:cs="Calibri"/>
          <w:szCs w:val="20"/>
        </w:rPr>
        <w:t>.</w:t>
      </w:r>
      <w:r w:rsidR="00C245A2">
        <w:rPr>
          <w:rFonts w:ascii="Calibri" w:hAnsi="Calibri" w:cs="Calibri"/>
          <w:szCs w:val="20"/>
        </w:rPr>
        <w:t xml:space="preserve"> </w:t>
      </w:r>
      <w:r w:rsidR="000D171A">
        <w:rPr>
          <w:rFonts w:ascii="Calibri" w:hAnsi="Calibri" w:cs="Calibri"/>
          <w:szCs w:val="20"/>
        </w:rPr>
        <w:t xml:space="preserve">However, </w:t>
      </w:r>
      <w:r w:rsidR="002A1213">
        <w:rPr>
          <w:rFonts w:ascii="Calibri" w:hAnsi="Calibri" w:cs="Calibri"/>
        </w:rPr>
        <w:t xml:space="preserve">as this </w:t>
      </w:r>
      <w:r w:rsidR="00B31C5F">
        <w:rPr>
          <w:rFonts w:ascii="Calibri" w:hAnsi="Calibri" w:cs="Calibri"/>
        </w:rPr>
        <w:t xml:space="preserve">type of </w:t>
      </w:r>
      <w:r w:rsidR="002A1213">
        <w:rPr>
          <w:rFonts w:ascii="Calibri" w:hAnsi="Calibri" w:cs="Calibri"/>
        </w:rPr>
        <w:t>mechanism</w:t>
      </w:r>
      <w:r w:rsidR="00B31C5F">
        <w:rPr>
          <w:rFonts w:ascii="Calibri" w:hAnsi="Calibri" w:cs="Calibri"/>
        </w:rPr>
        <w:t xml:space="preserve"> </w:t>
      </w:r>
      <w:r w:rsidR="002A1213">
        <w:rPr>
          <w:rFonts w:ascii="Calibri" w:hAnsi="Calibri" w:cs="Calibri"/>
        </w:rPr>
        <w:t>i</w:t>
      </w:r>
      <w:r w:rsidR="006B2DB5">
        <w:rPr>
          <w:rFonts w:ascii="Calibri" w:hAnsi="Calibri" w:cs="Calibri"/>
        </w:rPr>
        <w:t>s</w:t>
      </w:r>
      <w:r w:rsidR="002A1213">
        <w:rPr>
          <w:rFonts w:ascii="Calibri" w:hAnsi="Calibri" w:cs="Calibri"/>
        </w:rPr>
        <w:t xml:space="preserve"> scaled below the 1-2 mm diameter range, the joint’s</w:t>
      </w:r>
      <w:r w:rsidR="00B31C5F">
        <w:rPr>
          <w:rFonts w:ascii="Calibri" w:hAnsi="Calibri" w:cs="Calibri"/>
        </w:rPr>
        <w:t xml:space="preserve"> </w:t>
      </w:r>
      <w:r w:rsidR="002A1213">
        <w:rPr>
          <w:rFonts w:ascii="Calibri" w:hAnsi="Calibri" w:cs="Calibri"/>
        </w:rPr>
        <w:t>s</w:t>
      </w:r>
      <w:r w:rsidR="00B31C5F">
        <w:rPr>
          <w:rFonts w:ascii="Calibri" w:hAnsi="Calibri" w:cs="Calibri"/>
        </w:rPr>
        <w:t xml:space="preserve">tiffness </w:t>
      </w:r>
      <w:r w:rsidR="002A1213">
        <w:rPr>
          <w:rFonts w:ascii="Calibri" w:hAnsi="Calibri" w:cs="Calibri"/>
        </w:rPr>
        <w:t>is significantly reduced</w:t>
      </w:r>
      <w:r w:rsidR="00B31C5F">
        <w:rPr>
          <w:rFonts w:ascii="Calibri" w:hAnsi="Calibri" w:cs="Calibri"/>
        </w:rPr>
        <w:t>. A</w:t>
      </w:r>
      <w:r w:rsidR="00D778E9">
        <w:t>chieving a</w:t>
      </w:r>
      <w:r w:rsidR="005227C8">
        <w:t xml:space="preserve"> joint </w:t>
      </w:r>
      <w:r w:rsidR="00D778E9">
        <w:t xml:space="preserve">that is both </w:t>
      </w:r>
      <w:r w:rsidR="005227C8">
        <w:t xml:space="preserve">compact </w:t>
      </w:r>
      <w:r w:rsidR="00D778E9">
        <w:t>and simultaneously</w:t>
      </w:r>
      <w:r w:rsidR="005227C8">
        <w:t xml:space="preserve"> stiff enough to manipulate tissue</w:t>
      </w:r>
      <w:r w:rsidR="00D778E9">
        <w:t xml:space="preserve"> is a</w:t>
      </w:r>
      <w:r w:rsidR="002A1213">
        <w:t xml:space="preserve"> major</w:t>
      </w:r>
      <w:r w:rsidR="00D778E9">
        <w:t xml:space="preserve"> challenge</w:t>
      </w:r>
      <w:r w:rsidR="005227C8">
        <w:t>.</w:t>
      </w:r>
      <w:r w:rsidR="000D171A">
        <w:rPr>
          <w:rFonts w:ascii="Calibri" w:hAnsi="Calibri" w:cs="Calibri"/>
        </w:rPr>
        <w:t xml:space="preserve"> </w:t>
      </w:r>
    </w:p>
    <w:p w:rsidR="00046805" w:rsidRDefault="004D1126" w:rsidP="00046805">
      <w:pPr>
        <w:keepNext/>
        <w:jc w:val="center"/>
      </w:pPr>
      <w:r w:rsidRPr="004D1126">
        <w:rPr>
          <w:noProof/>
        </w:rPr>
        <w:t xml:space="preserve"> </w:t>
      </w:r>
      <w:r w:rsidR="00912CC0">
        <w:rPr>
          <w:noProof/>
          <w:lang w:val="en-CA" w:eastAsia="en-CA"/>
        </w:rPr>
        <w:drawing>
          <wp:inline distT="0" distB="0" distL="0" distR="0">
            <wp:extent cx="3473450" cy="216509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5213" t="24199" r="18911" b="23557"/>
                    <a:stretch/>
                  </pic:blipFill>
                  <pic:spPr bwMode="auto">
                    <a:xfrm>
                      <a:off x="0" y="0"/>
                      <a:ext cx="3482007" cy="2170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CB25CD">
        <w:rPr>
          <w:noProof/>
        </w:rPr>
        <w:t xml:space="preserve">  </w:t>
      </w:r>
      <w:r w:rsidRPr="004D1126">
        <w:rPr>
          <w:noProof/>
        </w:rPr>
        <w:t xml:space="preserve"> </w:t>
      </w:r>
      <w:r w:rsidR="00912CC0">
        <w:rPr>
          <w:noProof/>
          <w:lang w:val="en-CA" w:eastAsia="en-CA"/>
        </w:rPr>
        <w:drawing>
          <wp:inline distT="0" distB="0" distL="0" distR="0">
            <wp:extent cx="2223465" cy="1767205"/>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56624" t="33333" r="6410" b="22596"/>
                    <a:stretch/>
                  </pic:blipFill>
                  <pic:spPr bwMode="auto">
                    <a:xfrm>
                      <a:off x="0" y="0"/>
                      <a:ext cx="2230367" cy="17726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818E1" w:rsidRDefault="00046805" w:rsidP="0031741E">
      <w:pPr>
        <w:pStyle w:val="Caption"/>
        <w:jc w:val="center"/>
      </w:pPr>
      <w:bookmarkStart w:id="12" w:name="_Ref477867469"/>
      <w:r>
        <w:t xml:space="preserve">Figure </w:t>
      </w:r>
      <w:r w:rsidR="00744E32" w:rsidRPr="00673E23">
        <w:fldChar w:fldCharType="begin"/>
      </w:r>
      <w:r w:rsidR="00FE0659" w:rsidRPr="00673E23">
        <w:rPr>
          <w:bCs w:val="0"/>
        </w:rPr>
        <w:instrText xml:space="preserve"> SEQ Figure \* ARABIC </w:instrText>
      </w:r>
      <w:r w:rsidR="00744E32" w:rsidRPr="00673E23">
        <w:fldChar w:fldCharType="separate"/>
      </w:r>
      <w:r w:rsidR="00340323">
        <w:rPr>
          <w:bCs w:val="0"/>
          <w:noProof/>
        </w:rPr>
        <w:t>1</w:t>
      </w:r>
      <w:r w:rsidR="00744E32" w:rsidRPr="00673E23">
        <w:rPr>
          <w:noProof/>
        </w:rPr>
        <w:fldChar w:fldCharType="end"/>
      </w:r>
      <w:bookmarkEnd w:id="12"/>
      <w:r w:rsidR="00C32240">
        <w:t>: Notched-</w:t>
      </w:r>
      <w:r>
        <w:t xml:space="preserve">Tube Topologies Previously Reported for </w:t>
      </w:r>
      <w:r w:rsidRPr="00106318">
        <w:t>Medical Devices</w:t>
      </w:r>
      <w:r w:rsidRPr="00AD2761">
        <w:t xml:space="preserve"> </w:t>
      </w:r>
      <w:r w:rsidR="00744E32" w:rsidRPr="00AD2761">
        <w:rPr>
          <w:bCs w:val="0"/>
        </w:rPr>
        <w:fldChar w:fldCharType="begin" w:fldLock="1"/>
      </w:r>
      <w:r w:rsidR="00234A1C" w:rsidRPr="00106318">
        <w:instrText>ADDIN CSL_CITATION { "citationItems" : [ { "id" : "ITEM-1", "itemData" : { "DOI" : "10.1016/S0921-5093(99)00415-3", "ISBN" : "09215093", "ISSN" : "09215093", "abstract" : "In laparoscopic surgery the endoscopic camera is mounted to the end of an integrated rod lens system and, therefore, the whole endoscopic camera system is rigid. To obtain a better overview of the operation area, different lens systems with certain angles of view (0, 32, 45 and 70) are used. To avoid changing the camera system during an operation, a flexible distal end for a single chip camera was built. Therefore an exchange of cameras during an operation is no longer necessary. The flexible tip is made of a superelastic Nitinol (NiTi) tube and can be angled up to 90 inside the human body. The outer diameter of the superelastic tube is 10.5 mm and, as there are no tubes of that size commercially available on the market, it was manufactured using NiTi sheet material. To enable angles of up to 90, new structures were cut into the NiTi tube with a Nd-YAG laser. To reduce the reduced tension at the bending zones, shape optimization was performed using the ABAQUS FEM software. This allowed a reduction in tension of about 40% for the optimized structure. Consequently, bending cycles of up to 105 are now possible. The angles are adjusted with the thumb on the proximal end of the endoscope and a locking device at this end enables the angle to be kept at any position for any time.", "author" : [ { "dropping-particle" : "", "family" : "Fischer", "given" : "H", "non-dropping-particle" : "", "parse-names" : false, "suffix" : "" }, { "dropping-particle" : "", "family" : "Vogel", "given" : "B", "non-dropping-particle" : "", "parse-names" : false, "suffix" : "" }, { "dropping-particle" : "", "family" : "Pfleging", "given" : "W", "non-dropping-particle" : "", "parse-names" : false, "suffix" : "" }, { "dropping-particle" : "", "family" : "Besser", "given" : "H", "non-dropping-particle" : "", "parse-names" : false, "suffix" : "" } ], "container-title" : "Materials Science and Engineering: A", "id" : "ITEM-1", "issued" : { "date-parts" : [ [ "1999" ] ] }, "page" : "780-783", "title" : "Flexible distal tip made of nitinol (NiTi) for a steerable endoscopic camera system", "type" : "article-journal", "volume" : "273-275" }, "uris" : [ "http://www.mendeley.com/documents/?uuid=0352f959-12d5-4188-9187-cf8bdaa921e5" ] }, { "id" : "ITEM-2", "itemData" : { "abstract" : "A flexible distal tip with two degrees of freedom has been developed\\nfor endoscopic robot surgery. The flexible tip consists of a superelastic\\nNiTi tube which can be bent from -90\ufffd to +90\ufffd in 2 directions by\\nmeans of 4 cables. The improvement over previous devices is the combination\\nof two degrees of freedom with a small diameter of only 5 mm. An\\nadditional advantage is the tool channel which enables the use of\\ndifferent instruments with this single device.", "author" : [ { "dropping-particle" : "", "family" : "Peirs", "given" : "J", "non-dropping-particle" : "", "parse-names" : false, "suffix" : "" }, { "dropping-particle" : "", "family" : "Brussel", "given" : "H", "non-dropping-particle" : "Van", "parse-names" : false, "suffix" : "" }, { "dropping-particle" : "", "family" : "Reynaerts", "given" : "D", "non-dropping-particle" : "", "parse-names" : false, "suffix" : "" }, { "dropping-particle" : "", "family" : "Gersem", "given" : "G", "non-dropping-particle" : "De", "parse-names" : false, "suffix" : "" } ], "container-title" : "The 13th Micromechanics Europe Workshop", "id" : "ITEM-2", "issued" : { "date-parts" : [ [ "2002" ] ] }, "page" : "271-274", "publisher-place" : "Sinaia", "title" : "A Flexible Distal Tip with Two Degrees of Freedom for Enhanced Dexterity in Endoscopic Robot Surgery", "type" : "paper-conference" }, "uris" : [ "http://www.mendeley.com/documents/?uuid=51b9079a-bd44-474c-9f8c-2ccb79cb3779" ] }, { "id" : "ITEM-3", "itemData" : { "DOI" : "10.1002/eej.21030", "ISSN" : "04247760", "author" : [ { "dropping-particle" : "", "family" : "Haga", "given" : "Yoichi", "non-dropping-particle" : "", "parse-names" : false, "suffix" : "" }, { "dropping-particle" : "", "family" : "Muyari", "given" : "Yuta", "non-dropping-particle" : "", "parse-names" : false, "suffix" : "" }, { "dropping-particle" : "", "family" : "Goto", "given" : "Shoji", "non-dropping-particle" : "", "parse-names" : false, "suffix" : "" }, { "dropping-particle" : "", "family" : "Matsunaga", "given" : "Tadao", "non-dropping-particle" : "", "parse-names" : false, "suffix" : "" }, { "dropping-particle" : "", "family" : "Esashi", "given" : "Masayoshi", "non-dropping-particle" : "", "parse-names" : false, "suffix" : "" } ], "container-title" : "Electrical Engineering in Japan", "id" : "ITEM-3", "issue" : "1", "issued" : { "date-parts" : [ [ "2011" ] ] }, "page" : "65-74", "title" : "Development of Minimally Invasive Medical Tools Using Laser Processing on Cylindrical Substrates", "type" : "article-journal", "volume" : "176" }, "uris" : [ "http://www.mendeley.com/documents/?uuid=fa3ace84-1795-4c1a-b881-7d6ce74924af" ] }, { "id" : "ITEM-4", "itemData" : { "DOI" : "10.1109/ICRA.2011.5980285", "ISBN" : "9781612843865", "ISSN" : "10504729", "abstract" : "A dexterous manipulator (DM) with a large open lumen is presented. The manipulator is designed for surgical applications with a preliminary focus on the removal of osteolysis formed behind the acetabular shell of primary total hip arthroplasties (THAs). The manipulator is constructed from two nested superelastic nitinol tubes enabling lengthwise channels for drive cables. Notches in the nested assembly provide reliable bending under applied cable tension producing kinematics that can be effectively modeled as a series of rigid vertebrae connected using pin joints. The manipulator is controlled in plane with two independently actuated cables in a pull-pull configuration. For the purpose of the procedure, the manipulator is mounted on a Z-&amp;#x03B8; stage adding a translational and rotational degree of freedom (DOF) along the axis of the manipulator. Preliminary experimental results demonstrate the initial modeling and control of the manipulator.", "author" : [ { "dropping-particle" : "", "family" : "Kutzer", "given" : "Michael D M", "non-dropping-particle" : "", "parse-names" : false, "suffix" : "" }, { "dropping-particle" : "", "family" : "Segreti", "given" : "Sean M.", "non-dropping-particle" : "", "parse-names" : false, "suffix" : "" }, { "dropping-particle" : "", "family" : "Brown", "given" : "Christopher Y.", "non-dropping-particle" : "", "parse-names" : false, "suffix" : "" }, { "dropping-particle" : "", "family" : "Taylor", "given" : "Russell H.", "non-dropping-particle" : "", "parse-names" : false, "suffix" : "" }, { "dropping-particle" : "", "family" : "Mears", "given" : "Simon C.", "non-dropping-particle" : "", "parse-names" : false, "suffix" : "" }, { "dropping-particle" : "", "family" : "Armand", "given" : "Mehran", "non-dropping-particle" : "", "parse-names" : false, "suffix" : "" } ], "container-title" : "IEEE International Conference on Robotics and Automation", "id" : "ITEM-4", "issued" : { "date-parts" : [ [ "2011" ] ] }, "page" : "2913-2920", "publisher-place" : "Shanghai", "title" : "Design of a New Cable-Driven Manipulator with a Large Open Lumen: Preliminary Applications in the Minimally-Invasive Removal of Osteolysis", "type" : "paper-conference" }, "uris" : [ "http://www.mendeley.com/documents/?uuid=b3f510d3-9ca4-4a4f-8982-f70b7e936339" ] }, { "id" : "ITEM-5", "itemData" : { "DOI" : "10.1109/IROS.2011.6048632", "ISBN" : "9781612844541", "ISSN" : "2153-0858", "abstract" : "An active needle is proposed for the development of MRI guided percutaneous procedures. The needle uses internal laser heating, conducted via optical fibers, of a shape memory alloy (SMA) actuator to produce bending in the distal section of the needle. Active bending of the needle as it is inserted allows it to reach small targets while overcoming the effects of interactions with surrounding tissue, which can otherwise deflect the needle away from its ideal path. The active section is designed to bend preferentially in one direction under actuation, and is also made from SMA for its combination of MR and bio-compatibility and its superelastic bending properties. A prototype, with a size equivalent to standard 16G biopsy needle, exhibits significant bending with a tip rotation of more than 10&amp;#x00B0;. A numerical analysis and experiments provide information concerning the required amount of heating and guidance for design of efficient optical heating systems.", "author" : [ { "dropping-particle" : "", "family" : "Ryu", "given" : "Seok Chang", "non-dropping-particle" : "", "parse-names" : false, "suffix" : "" }, { "dropping-particle" : "", "family" : "Renaud", "given" : "Pierre", "non-dropping-particle" : "", "parse-names" : false, "suffix" : "" }, { "dropping-particle" : "", "family" : "Black", "given" : "Richard J.", "non-dropping-particle" : "", "parse-names" : false, "suffix" : "" }, { "dropping-particle" : "", "family" : "Daniel", "given" : "Bruce L.", "non-dropping-particle" : "", "parse-names" : false, "suffix" : "" }, { "dropping-particle" : "", "family" : "Cutkosky", "given" : "Mark R.", "non-dropping-particle" : "", "parse-names" : false, "suffix" : "" } ], "container-title" : "IEEE International Conference on Intelligent Robots and Systems", "id" : "ITEM-5", "issued" : { "date-parts" : [ [ "2011" ] ] }, "page" : "2564-2569", "publisher-place" : "San Francisco", "title" : "Feasibility Study of an Optically Actuated MR-compatible Active Needle", "type" : "paper-conference" }, "uris" : [ "http://www.mendeley.com/documents/?uuid=99b131bb-f1ef-42b7-b552-e5adf6a92fe0" ] }, { "id" : "ITEM-6", "itemData" : { "DOI" : "10.1109/ROBIO.2012.6491030", "ISBN" : "9781467321273", "abstract" : "This paper presents a mechanical model of a flexible manipulator arm which will be utilized in the robot system for single port access abdominal surgery. The flexible arm can provide large rotation, which is constructed from a superelastic Nitinol tube with triangular notches. The manipulator arm with bilateral staggered notches is driven in plane by cables embedded in bilateral symmetry channels of Nitinol tube. A cross-configuration of two segments can achieve two bending degrees of freedoms (DOFs). In addition, the proposed design makes the manipulator possible to transfer multi-DOF motions because it has a large open lumen for driven cables, power and signal wires. Based on Timoshenko's beam theory, a mechanical model of the flexible manipulator arm with triangular notches is established. The analysis data of the mechanical model match the actual experimental results which demonstrate the effectiveness of the proposed mechanical model and indicate the application potential of the system design in the single port access abdominal surgery.", "author" : [ { "dropping-particle" : "", "family" : "Wei", "given" : "Dong", "non-dropping-particle" : "", "parse-names" : false, "suffix" : "" }, { "dropping-particle" : "", "family" : "Wenlong", "given" : "Yang", "non-dropping-particle" : "", "parse-names" : false, "suffix" : "" }, { "dropping-particle" : "", "family" : "Dawei", "given" : "Han", "non-dropping-particle" : "", "parse-names" : false, "suffix" : "" }, { "dropping-particle" : "", "family" : "Zhijiang", "given" : "Du", "non-dropping-particle" : "", "parse-names" : false, "suffix" : "" } ], "container-title" : "IEEE International Conference on Robotics and Biomimetics", "id" : "ITEM-6", "issued" : { "date-parts" : [ [ "2012" ] ] }, "page" : "588-593", "publisher-place" : "Guangzhou", "title" : "Modeling of Flexible Arm with Triangular Notches for Applications in Single Port Access Abdominal Surgery", "type" : "paper-conference" }, "uris" : [ "http://www.mendeley.com/documents/?uuid=87b30e2a-b935-4025-a702-a962ddf72506" ] }, { "id" : "ITEM-7", "itemData" : { "DOI" : "10.1002/jmri.23520", "ISSN" : "10531807", "author" : [ { "dropping-particle" : "", "family" : "Bell", "given" : "Jamie A.", "non-dropping-particle" : "", "parse-names" : false, "suffix" : "" }, { "dropping-particle" : "", "family" : "Saikus", "given" : "Christina E.", "non-dropping-particle" : "", "parse-names" : false, "suffix" : "" }, { "dropping-particle" : "", "family" : "Ratnayaka", "given" : "Kanishka", "non-dropping-particle" : "", "parse-names" : false, "suffix" : "" }, { "dropping-particle" : "", "family" : "Wu", "given" : "Vincent", "non-dropping-particle" : "", "parse-names" : false, "suffix" : "" }, { "dropping-particle" : "", "family" : "Sonmez", "given" : "Merdim", "non-dropping-particle" : "", "parse-names" : false, "suffix" : "" }, { "dropping-particle" : "", "family" : "Faranesh", "given" : "Anthony Z.", "non-dropping-particle" : "", "parse-names" : false, "suffix" : "" }, { "dropping-particle" : "", "family" : "Colyer", "given" : "Jessica H.", "non-dropping-particle" : "", "parse-names" : false, "suffix" : "" }, { "dropping-particle" : "", "family" : "Lederman", "given" : "Robert J.", "non-dropping-particle" : "", "parse-names" : false, "suffix" : "" }, { "dropping-particle" : "", "family" : "Kocaturk", "given" : "Ozgur", "non-dropping-particle" : "", "parse-names" : false, "suffix" : "" } ], "container-title" : "Journal of Magnetic Resonance Imaging", "id" : "ITEM-7", "issue" : "4", "issued" : { "date-parts" : [ [ "2012" ] ] }, "page" : "908-915", "title" : "A Deflectable Guiding Catheter for Real-Time MRI-Guided Interventions", "type" : "article-journal", "volume" : "35" }, "uris" : [ "http://www.mendeley.com/documents/?uuid=b377e6af-6751-41ad-8905-93d0a732a93a" ] }, { "id" : "ITEM-8", "itemData" : { "DOI" : "10.1088/0964-1726/22/9/094018", "ISSN" : "0964-1726", "author" : [ { "dropping-particle" : "", "family" : "Liu", "given" : "Jiening", "non-dropping-particle" : "", "parse-names" : false, "suffix" : "" }, { "dropping-particle" : "", "family" : "Hall", "given" : "Benjamin", "non-dropping-particle" : "", "parse-names" : false, "suffix" : "" }, { "dropping-particle" : "", "family" : "Frecker", "given" : "Mary", "non-dropping-particle" : "", "parse-names" : false, "suffix" : "" }, { "dropping-particle" : "", "family" : "Reutzel", "given" : "Edward W", "non-dropping-particle" : "", "parse-names" : false, "suffix" : "" } ], "container-title" : "Smart Materials and Structures", "id" : "ITEM-8", "issue" : "9", "issued" : { "date-parts" : [ [ "2013" ] ] }, "title" : "Compliant articulation structure using superelastic NiTiNOL", "type" : "article-journal", "volume" : "22" }, "uris" : [ "http://www.mendeley.com/documents/?uuid=d53524c5-44e0-49d7-b949-299097624ed2" ] }, { "id" : "ITEM-9", "itemData" : { "author" : [ { "dropping-particle" : "", "family" : "Lobontiu", "given" : "Nicolae", "non-dropping-particle" : "", "parse-names" : false, "suffix" : "" }, { "dropping-particle" : "", "family" : "Cullin", "given" : "Matt", "non-dropping-particle" : "", "parse-names" : false, "suffix" : "" }, { "dropping-particle" : "", "family" : "Petersen", "given" : "Todd", "non-dropping-particle" : "", "parse-names" : false, "suffix" : "" }, { "dropping-particle" : "", "family" : "Alcazar", "given" : "Javier a", "non-dropping-particle" : "", "parse-names" : false, "suffix" : "" }, { "dropping-particle" : "", "family" : "Member", "given" : "Senior", "non-dropping-particle" : "", "parse-names" : false, "suffix" : "" } ], "id" : "ITEM-9", "issue" : "1", "issued" : { "date-parts" : [ [ "2014" ] ] }, "page" : "169-176", "title" : "Planar Compliances of Symmetric Notch Flexure Hinges : The Right Circularly Corner-Filleted Parabolic Design", "type" : "article-journal", "volume" : "11" }, "uris" : [ "http://www.mendeley.com/documents/?uuid=936e7372-5d75-4ab7-be4c-ff7b4693e7c2" ] }, { "id" : "ITEM-10",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"ITEM-10", "issued" : { "date-parts" : [ [ "2015" ] ] }, "page" : "1776-1781", "publisher-place" : "Seattle", "title" : "A Wrist for Needle-Sized Surgical Robots", "type" : "paper-conference" }, "uris" : [ "http://www.mendeley.com/documents/?uuid=5cc0e428-3744-42e6-9e55-7626eda9455f" ] }, { "id" : "ITEM-11",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"ITEM-11", "issue" : "c", "issued" : { "date-parts" : [ [ "2016" ] ] }, "title" : "Design, Fabrication, and Testing of a Needle-sized Wrist for Surgical Instruments", "type" : "article-journal" }, "uris" : [ "http://www.mendeley.com/documents/?uuid=2084974c-791f-4caa-83a2-5733259e4a48" ] }, { "id" : "ITEM-12",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"ITEM-12",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"[1]\u2013[3], [9]\u2013[11], [13], [15]\u2013[19]", "plainTextFormattedCitation" : "[1]\u2013[3], [9]\u2013[11], [13], [15]\u2013[19]", "previouslyFormattedCitation" : "[1]\u2013[3], [9]\u2013[11], [13], [15]\u2013[19]" }, "properties" : { "noteIndex" : 0 }, "schema" : "https://github.com/citation-style-language/schema/raw/master/csl-citation.json" }</w:instrText>
      </w:r>
      <w:r w:rsidR="00744E32" w:rsidRPr="00AD2761">
        <w:rPr>
          <w:bCs w:val="0"/>
        </w:rPr>
        <w:fldChar w:fldCharType="separate"/>
      </w:r>
      <w:r w:rsidR="00234A1C" w:rsidRPr="00AD2761">
        <w:rPr>
          <w:noProof/>
        </w:rPr>
        <w:t>[1]–[3], [9]–[11], [13], [15]–[19]</w:t>
      </w:r>
      <w:r w:rsidR="00744E32" w:rsidRPr="00AD2761">
        <w:rPr>
          <w:bCs w:val="0"/>
        </w:rPr>
        <w:fldChar w:fldCharType="end"/>
      </w:r>
      <w:r w:rsidR="00BF1033">
        <w:rPr>
          <w:bCs w:val="0"/>
        </w:rPr>
        <w:t xml:space="preserve"> (A)</w:t>
      </w:r>
      <w:r w:rsidR="00CB25CD">
        <w:t>. Examples of Notch Topolog</w:t>
      </w:r>
      <w:r w:rsidR="00BF1033">
        <w:t>y</w:t>
      </w:r>
      <w:r w:rsidR="00CB25CD">
        <w:t xml:space="preserve"> Incorporated into Surgical Forceps </w:t>
      </w:r>
      <w:r w:rsidR="000D1DFB">
        <w:t>w</w:t>
      </w:r>
      <w:r w:rsidR="00CB25CD">
        <w:t>ith Notation Used to Define Joint Geometry</w:t>
      </w:r>
      <w:r w:rsidR="00BF1033">
        <w:t xml:space="preserve"> (B)</w:t>
      </w:r>
      <w:r w:rsidR="00673E23">
        <w:t>.</w:t>
      </w:r>
      <w:r w:rsidR="0050362B">
        <w:br/>
      </w:r>
    </w:p>
    <w:p w:rsidR="0050362B" w:rsidRPr="0050362B" w:rsidRDefault="00744E32" w:rsidP="0050362B">
      <w:pPr>
        <w:ind w:firstLine="720"/>
      </w:pPr>
      <w:r>
        <w:fldChar w:fldCharType="begin"/>
      </w:r>
      <w:r w:rsidR="0050362B">
        <w:instrText xml:space="preserve"> REF _Ref481599772 \h </w:instrText>
      </w:r>
      <w:r>
        <w:fldChar w:fldCharType="separate"/>
      </w:r>
      <w:r w:rsidR="00043D46">
        <w:t>Fig.</w:t>
      </w:r>
      <w:r w:rsidR="00340323">
        <w:t xml:space="preserve"> </w:t>
      </w:r>
      <w:r w:rsidR="00340323">
        <w:rPr>
          <w:noProof/>
        </w:rPr>
        <w:t>2</w:t>
      </w:r>
      <w:r>
        <w:fldChar w:fldCharType="end"/>
      </w:r>
      <w:r w:rsidR="00CD1C5D">
        <w:t xml:space="preserve"> depicts</w:t>
      </w:r>
      <w:r w:rsidR="0050362B">
        <w:t xml:space="preserve"> different external forces that could be applied to a</w:t>
      </w:r>
      <w:r w:rsidR="00CF3E79">
        <w:t>n asymmetric</w:t>
      </w:r>
      <w:r w:rsidR="0050362B">
        <w:t xml:space="preserve"> notched</w:t>
      </w:r>
      <w:r w:rsidR="00E118DE">
        <w:t>-tube joint by</w:t>
      </w:r>
      <w:r w:rsidR="0050362B">
        <w:t xml:space="preserve"> manipulating tissue.</w:t>
      </w:r>
      <w:r w:rsidR="00CD1C5D">
        <w:t xml:space="preserve"> L</w:t>
      </w:r>
      <w:r w:rsidR="00043D46">
        <w:t>oads applied along the x-axis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m:t>
            </m:r>
          </m:sup>
        </m:sSubSup>
      </m:oMath>
      <w:r w:rsidR="00043D46">
        <w:t xml:space="preserve"> </w:t>
      </w:r>
      <w:proofErr w:type="gramStart"/>
      <w:r w:rsidR="00043D46">
        <w:t xml:space="preserve">and </w:t>
      </w:r>
      <m:oMath>
        <w:proofErr w:type="gramEnd"/>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m:t>
            </m:r>
          </m:sup>
        </m:sSubSup>
      </m:oMath>
      <w:r w:rsidR="00673E23">
        <w:t xml:space="preserve">) result in </w:t>
      </w:r>
      <w:r w:rsidR="00673E23">
        <w:lastRenderedPageBreak/>
        <w:t>significantly lower “error-motions” (undesired deflections) compared to loads applied along the y-axis because of the second-moment of area of the joint in this ori</w:t>
      </w:r>
      <w:r w:rsidR="00CD1C5D">
        <w:t>entation. Along the y-axis, where the second-moment and stiffness of the joint is much lower, l</w:t>
      </w:r>
      <w:r w:rsidR="00673E23">
        <w:t>oads</w:t>
      </w:r>
      <w:r w:rsidR="00CD1C5D">
        <w:t xml:space="preserve"> </w:t>
      </w:r>
      <w:r w:rsidR="00043D46">
        <w:t xml:space="preserve">such as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m:t>
            </m:r>
          </m:sup>
        </m:sSubSup>
      </m:oMath>
      <w:r w:rsidR="00043D46">
        <w:t xml:space="preserve"> </w:t>
      </w:r>
      <w:r w:rsidR="00CD1C5D">
        <w:t xml:space="preserve"> </w:t>
      </w:r>
      <w:r w:rsidR="00673E23">
        <w:t>can be opposed by</w:t>
      </w:r>
      <w:r w:rsidR="00CD1C5D">
        <w:t xml:space="preserve"> tensioning the actuation cable, h</w:t>
      </w:r>
      <w:r w:rsidR="00673E23">
        <w:t xml:space="preserve">owever, </w:t>
      </w:r>
      <w:r w:rsidR="00CF3E79" w:rsidRPr="00CF3E79">
        <w:t xml:space="preserve">significant </w:t>
      </w:r>
      <w:r w:rsidR="00CF3E79">
        <w:t xml:space="preserve">error-motions </w:t>
      </w:r>
      <w:r w:rsidR="00CD1C5D">
        <w:t xml:space="preserve">occur </w:t>
      </w:r>
      <w:r w:rsidR="00043D46">
        <w:t xml:space="preserve">when loads are applied in the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m:t>
            </m:r>
          </m:sup>
        </m:sSubSup>
      </m:oMath>
      <w:r w:rsidR="00CF3E79" w:rsidRPr="00CF3E79">
        <w:t xml:space="preserve"> </w:t>
      </w:r>
      <w:r w:rsidR="00CF3E79">
        <w:t>direction.</w:t>
      </w:r>
      <w:r w:rsidR="00611F20">
        <w:t xml:space="preserve"> </w:t>
      </w:r>
      <w:r w:rsidR="00CD1C5D">
        <w:t>T</w:t>
      </w:r>
      <w:r w:rsidR="00416BE9">
        <w:t>he</w:t>
      </w:r>
      <w:r w:rsidR="00CD1C5D">
        <w:t xml:space="preserve"> current</w:t>
      </w:r>
      <w:r w:rsidR="00611F20" w:rsidRPr="00611F20">
        <w:t xml:space="preserve"> strategies </w:t>
      </w:r>
      <w:r w:rsidR="00CD1C5D">
        <w:t>used to address</w:t>
      </w:r>
      <w:r w:rsidR="00611F20" w:rsidRPr="00611F20">
        <w:t xml:space="preserve"> </w:t>
      </w:r>
      <w:r w:rsidR="00313D98">
        <w:t xml:space="preserve">this </w:t>
      </w:r>
      <w:r w:rsidR="00CD1C5D">
        <w:t xml:space="preserve">problem focus on </w:t>
      </w:r>
      <w:r w:rsidR="00611F20" w:rsidRPr="00611F20">
        <w:t>increasing the joint</w:t>
      </w:r>
      <w:r w:rsidR="00416BE9">
        <w:t>’s</w:t>
      </w:r>
      <w:r w:rsidR="00611F20" w:rsidRPr="00611F20">
        <w:t xml:space="preserve"> </w:t>
      </w:r>
      <w:r w:rsidR="00CD1C5D">
        <w:t xml:space="preserve">overall </w:t>
      </w:r>
      <w:r w:rsidR="00611F20" w:rsidRPr="00611F20">
        <w:t>stiffness</w:t>
      </w:r>
      <w:r w:rsidR="00CD1C5D">
        <w:t>, and unfortunately</w:t>
      </w:r>
      <w:r w:rsidR="00416BE9">
        <w:t xml:space="preserve"> tend to oppose the strategies used to achieve</w:t>
      </w:r>
      <w:r w:rsidR="00CD1C5D">
        <w:t xml:space="preserve"> </w:t>
      </w:r>
      <w:r w:rsidR="00416BE9" w:rsidRPr="00611F20">
        <w:t>compact bending</w:t>
      </w:r>
      <w:r w:rsidR="00416BE9">
        <w:t>.</w:t>
      </w:r>
      <w:r w:rsidR="00416BE9" w:rsidRPr="00611F20">
        <w:t xml:space="preserve"> </w:t>
      </w:r>
      <w:r w:rsidR="00CD1C5D">
        <w:t>According to [2] and</w:t>
      </w:r>
      <w:r w:rsidR="00CD1C5D" w:rsidRPr="00611F20">
        <w:t xml:space="preserve"> [3]</w:t>
      </w:r>
      <w:r w:rsidR="00CD1C5D">
        <w:t>,</w:t>
      </w:r>
      <w:r w:rsidR="00611F20" w:rsidRPr="00611F20">
        <w:t xml:space="preserve"> </w:t>
      </w:r>
      <w:r w:rsidR="00416BE9">
        <w:t>d</w:t>
      </w:r>
      <w:r w:rsidR="00611F20" w:rsidRPr="00611F20">
        <w:t>ecreasing the joint’s tube diameter and increasing the notch depth appear to have the most significant impact on the compact bending of individual notches</w:t>
      </w:r>
      <w:r w:rsidR="00416BE9">
        <w:t>, but these strategies also significantly reduce stiffness</w:t>
      </w:r>
      <w:r w:rsidR="00611F20" w:rsidRPr="00611F20">
        <w:t>.</w:t>
      </w:r>
      <w:r w:rsidR="00CF3E79">
        <w:t xml:space="preserve"> </w:t>
      </w:r>
      <w:r w:rsidR="00CF3E79" w:rsidRPr="00CF3E79">
        <w:t>This work aims to address the trade-off between compactness and stiffness for conventional topologies by introducing the use of “contact-aids” into the design of</w:t>
      </w:r>
      <w:r w:rsidR="00CF3E79">
        <w:t xml:space="preserve"> asymmetric</w:t>
      </w:r>
      <w:r w:rsidR="00CF3E79" w:rsidRPr="00CF3E79">
        <w:t xml:space="preserve"> </w:t>
      </w:r>
      <w:r w:rsidR="00C32240">
        <w:t>notched-tube</w:t>
      </w:r>
      <w:r w:rsidR="00CF3E79" w:rsidRPr="00CF3E79">
        <w:t xml:space="preserve"> compliant mechanisms.</w:t>
      </w:r>
    </w:p>
    <w:p w:rsidR="0050362B" w:rsidRDefault="00C0123C" w:rsidP="0050362B">
      <w:pPr>
        <w:keepNext/>
        <w:ind w:firstLine="720"/>
        <w:jc w:val="center"/>
      </w:pPr>
      <w:r>
        <w:rPr>
          <w:noProof/>
          <w:lang w:val="en-CA" w:eastAsia="en-CA"/>
        </w:rPr>
        <w:drawing>
          <wp:inline distT="0" distB="0" distL="0" distR="0">
            <wp:extent cx="3531639" cy="2298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36966" t="27564" r="8868" b="19552"/>
                    <a:stretch/>
                  </pic:blipFill>
                  <pic:spPr bwMode="auto">
                    <a:xfrm>
                      <a:off x="0" y="0"/>
                      <a:ext cx="3533880" cy="23001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B009E" w:rsidRPr="0050362B" w:rsidRDefault="0050362B" w:rsidP="0050362B">
      <w:pPr>
        <w:pStyle w:val="Caption"/>
        <w:jc w:val="center"/>
        <w:rPr>
          <w:rFonts w:cs="Calibri"/>
          <w:b w:val="0"/>
        </w:rPr>
      </w:pPr>
      <w:bookmarkStart w:id="13" w:name="_Ref481599772"/>
      <w:r>
        <w:t xml:space="preserve">Figure </w:t>
      </w:r>
      <w:fldSimple w:instr=" SEQ Figure \* ARABIC ">
        <w:r w:rsidR="00340323">
          <w:rPr>
            <w:noProof/>
          </w:rPr>
          <w:t>2</w:t>
        </w:r>
      </w:fldSimple>
      <w:bookmarkEnd w:id="13"/>
      <w:r w:rsidR="00C32240">
        <w:t>: Notched-</w:t>
      </w:r>
      <w:r>
        <w:t>Tube Segment w</w:t>
      </w:r>
      <w:r w:rsidR="00673E23">
        <w:t>ith Externally Applied Loads (A</w:t>
      </w:r>
      <w:r>
        <w:t xml:space="preserve">). </w:t>
      </w:r>
      <w:proofErr w:type="gramStart"/>
      <w:r>
        <w:t>Cross-Section of Tube Notch (B).</w:t>
      </w:r>
      <w:proofErr w:type="gramEnd"/>
      <w:r>
        <w:t xml:space="preserve"> </w:t>
      </w:r>
    </w:p>
    <w:p w:rsidR="00DD2F8E" w:rsidRDefault="00DD2F8E" w:rsidP="00C5785D">
      <w:pPr>
        <w:ind w:firstLine="720"/>
        <w:rPr>
          <w:rFonts w:ascii="Calibri" w:hAnsi="Calibri" w:cs="Calibri"/>
        </w:rPr>
      </w:pPr>
      <w:r w:rsidRPr="00DD2F8E">
        <w:rPr>
          <w:rFonts w:ascii="Calibri" w:hAnsi="Calibri" w:cs="Calibri"/>
        </w:rPr>
        <w:t xml:space="preserve">Contact-aided compliant mechanisms (CCMs) are a category of joint designs in which parts of the compliant members contact or interfere with one another to improve the </w:t>
      </w:r>
      <w:r w:rsidRPr="00DD2F8E">
        <w:rPr>
          <w:rFonts w:ascii="Calibri" w:hAnsi="Calibri" w:cs="Calibri"/>
        </w:rPr>
        <w:lastRenderedPageBreak/>
        <w:t xml:space="preserve">mechanisms’ performance [19]. These </w:t>
      </w:r>
      <w:r w:rsidR="00642526">
        <w:rPr>
          <w:rFonts w:ascii="Calibri" w:hAnsi="Calibri" w:cs="Calibri"/>
        </w:rPr>
        <w:t>joint designs</w:t>
      </w:r>
      <w:r w:rsidRPr="00DD2F8E">
        <w:rPr>
          <w:rFonts w:ascii="Calibri" w:hAnsi="Calibri" w:cs="Calibri"/>
        </w:rPr>
        <w:t xml:space="preserve"> have been studied extensively and have shown promise in aerospace, medical and </w:t>
      </w:r>
      <w:proofErr w:type="spellStart"/>
      <w:r w:rsidRPr="00DD2F8E">
        <w:rPr>
          <w:rFonts w:ascii="Calibri" w:hAnsi="Calibri" w:cs="Calibri"/>
        </w:rPr>
        <w:t>biomimetic</w:t>
      </w:r>
      <w:proofErr w:type="spellEnd"/>
      <w:r w:rsidRPr="00DD2F8E">
        <w:rPr>
          <w:rFonts w:ascii="Calibri" w:hAnsi="Calibri" w:cs="Calibri"/>
        </w:rPr>
        <w:t xml:space="preserve"> inspired robotics applications</w:t>
      </w:r>
      <w:r w:rsidR="00DC377D">
        <w:rPr>
          <w:rFonts w:ascii="Calibri" w:hAnsi="Calibri" w:cs="Calibri"/>
        </w:rPr>
        <w:t xml:space="preserve"> </w:t>
      </w:r>
      <w:r w:rsidRPr="00DD2F8E">
        <w:rPr>
          <w:rFonts w:ascii="Calibri" w:hAnsi="Calibri" w:cs="Calibri"/>
        </w:rPr>
        <w:t xml:space="preserve">[20]–[23]. </w:t>
      </w:r>
      <w:r w:rsidR="00732F48">
        <w:rPr>
          <w:rFonts w:ascii="Calibri" w:hAnsi="Calibri" w:cs="Calibri"/>
        </w:rPr>
        <w:t>In particular, CCMs have been used to af</w:t>
      </w:r>
      <w:r w:rsidR="000B7F4A">
        <w:rPr>
          <w:rFonts w:ascii="Calibri" w:hAnsi="Calibri" w:cs="Calibri"/>
        </w:rPr>
        <w:t>fect the “shape” that the compl</w:t>
      </w:r>
      <w:r w:rsidR="00732F48">
        <w:rPr>
          <w:rFonts w:ascii="Calibri" w:hAnsi="Calibri" w:cs="Calibri"/>
        </w:rPr>
        <w:t>i</w:t>
      </w:r>
      <w:r w:rsidR="000B7F4A">
        <w:rPr>
          <w:rFonts w:ascii="Calibri" w:hAnsi="Calibri" w:cs="Calibri"/>
        </w:rPr>
        <w:t>a</w:t>
      </w:r>
      <w:r w:rsidR="00732F48">
        <w:rPr>
          <w:rFonts w:ascii="Calibri" w:hAnsi="Calibri" w:cs="Calibri"/>
        </w:rPr>
        <w:t>nt mechanism undertakes during actuation</w:t>
      </w:r>
      <w:r w:rsidR="00C852CF">
        <w:rPr>
          <w:rFonts w:ascii="Calibri" w:hAnsi="Calibri" w:cs="Calibri"/>
        </w:rPr>
        <w:t>,</w:t>
      </w:r>
      <w:r w:rsidR="00732F48">
        <w:rPr>
          <w:rFonts w:ascii="Calibri" w:hAnsi="Calibri" w:cs="Calibri"/>
        </w:rPr>
        <w:t xml:space="preserve"> and separately, CCMs have been employed to increase the directional stiffness of a compliant joint</w:t>
      </w:r>
      <w:r w:rsidR="00DC377D">
        <w:rPr>
          <w:rFonts w:ascii="Calibri" w:hAnsi="Calibri" w:cs="Calibri"/>
        </w:rPr>
        <w:t xml:space="preserve"> </w:t>
      </w:r>
      <w:r w:rsidR="00744E32">
        <w:rPr>
          <w:rFonts w:ascii="Calibri" w:hAnsi="Calibri" w:cs="Calibri"/>
        </w:rPr>
        <w:fldChar w:fldCharType="begin" w:fldLock="1"/>
      </w:r>
      <w:r w:rsidR="00B42C8F">
        <w:rPr>
          <w:rFonts w:ascii="Calibri" w:hAnsi="Calibri" w:cs="Calibri"/>
        </w:rPr>
        <w:instrText>ADDIN CSL_CITATION { "citationItems" : [ { "id" : "ITEM-1", "itemData" : { "DOI" : "10.1016/j.mechmachtheory.2005.01.011", "ISSN" : "0094114X", "abstract" : "This paper presents the compliant contact-aided revolute (CCAR) joint, a planar mechanism capable of performing the functions of a bearing and a spring. The pseudo-rigid-body model is used to predict the behavior of the CCAR joint, and this model is validated through the use of finite element analysis and prototype testing. The CCAR joint is shown to have high maximum rotation and lateral stiffness. A case study is presented, and manufacturing considerations are discussed for the macro, meso, and micro scales. ?? 2005 Elsevier Ltd. All rights reserved.", "author" : [ { "dropping-particle" : "", "family" : "Cannon", "given" : "Jesse R.", "non-dropping-particle" : "", "parse-names" : false, "suffix" : "" }, { "dropping-particle" : "", "family" : "Howell", "given" : "Larry L.", "non-dropping-particle" : "", "parse-names" : false, "suffix" : "" } ], "container-title" : "Mechanism and Machine Theory", "id" : "ITEM-1", "issue" : "11", "issued" : { "date-parts" : [ [ "2005" ] ] }, "page" : "1273-1293", "title" : "A compliant contact-aided revolute joint", "type" : "article-journal", "volume" : "40" }, "uris" : [ "http://www.mendeley.com/documents/?uuid=a3da383b-4652-4103-90af-aa566fd0b9ec" ] } ], "mendeley" : { "formattedCitation" : "[20]", "plainTextFormattedCitation" : "[20]", "previouslyFormattedCitation" : "[20]" }, "properties" : { "noteIndex" : 0 }, "schema" : "https://github.com/citation-style-language/schema/raw/master/csl-citation.json" }</w:instrText>
      </w:r>
      <w:r w:rsidR="00744E32">
        <w:rPr>
          <w:rFonts w:ascii="Calibri" w:hAnsi="Calibri" w:cs="Calibri"/>
        </w:rPr>
        <w:fldChar w:fldCharType="separate"/>
      </w:r>
      <w:r w:rsidR="00DC377D" w:rsidRPr="00DC377D">
        <w:rPr>
          <w:rFonts w:ascii="Calibri" w:hAnsi="Calibri" w:cs="Calibri"/>
          <w:noProof/>
        </w:rPr>
        <w:t>[20]</w:t>
      </w:r>
      <w:r w:rsidR="00744E32">
        <w:rPr>
          <w:rFonts w:ascii="Calibri" w:hAnsi="Calibri" w:cs="Calibri"/>
        </w:rPr>
        <w:fldChar w:fldCharType="end"/>
      </w:r>
      <w:r w:rsidR="00732F48">
        <w:rPr>
          <w:rFonts w:ascii="Calibri" w:hAnsi="Calibri" w:cs="Calibri"/>
        </w:rPr>
        <w:t>.</w:t>
      </w:r>
      <w:r w:rsidR="00C852CF">
        <w:rPr>
          <w:rFonts w:ascii="Calibri" w:hAnsi="Calibri" w:cs="Calibri"/>
        </w:rPr>
        <w:t xml:space="preserve"> </w:t>
      </w:r>
      <w:r w:rsidRPr="00DD2F8E">
        <w:rPr>
          <w:rFonts w:ascii="Calibri" w:hAnsi="Calibri" w:cs="Calibri"/>
        </w:rPr>
        <w:t xml:space="preserve">This work presents a new CCM </w:t>
      </w:r>
      <w:r w:rsidR="00C32240">
        <w:rPr>
          <w:rFonts w:ascii="Calibri" w:hAnsi="Calibri" w:cs="Calibri"/>
        </w:rPr>
        <w:t>notched-tube</w:t>
      </w:r>
      <w:r w:rsidRPr="00DD2F8E">
        <w:rPr>
          <w:rFonts w:ascii="Calibri" w:hAnsi="Calibri" w:cs="Calibri"/>
        </w:rPr>
        <w:t xml:space="preserve"> cutting geometry that was developed to increase the compact bending of asymmetric notch designs </w:t>
      </w:r>
      <w:r w:rsidR="00C852CF">
        <w:rPr>
          <w:rFonts w:ascii="Calibri" w:hAnsi="Calibri" w:cs="Calibri"/>
        </w:rPr>
        <w:t xml:space="preserve">by changing their shape while articulating, </w:t>
      </w:r>
      <w:r w:rsidRPr="00DD2F8E">
        <w:rPr>
          <w:rFonts w:ascii="Calibri" w:hAnsi="Calibri" w:cs="Calibri"/>
        </w:rPr>
        <w:t xml:space="preserve">and </w:t>
      </w:r>
      <w:r w:rsidR="00C852CF">
        <w:rPr>
          <w:rFonts w:ascii="Calibri" w:hAnsi="Calibri" w:cs="Calibri"/>
        </w:rPr>
        <w:t xml:space="preserve">simultaneously, </w:t>
      </w:r>
      <w:r w:rsidR="00BD071B">
        <w:rPr>
          <w:rFonts w:ascii="Calibri" w:hAnsi="Calibri" w:cs="Calibri"/>
        </w:rPr>
        <w:t>increasing</w:t>
      </w:r>
      <w:r w:rsidRPr="00DD2F8E">
        <w:rPr>
          <w:rFonts w:ascii="Calibri" w:hAnsi="Calibri" w:cs="Calibri"/>
        </w:rPr>
        <w:t xml:space="preserve"> the tip loads that the joint can support</w:t>
      </w:r>
      <w:r w:rsidR="000B7F4A">
        <w:rPr>
          <w:rFonts w:ascii="Calibri" w:hAnsi="Calibri" w:cs="Calibri"/>
        </w:rPr>
        <w:t>, without excessive deflection,</w:t>
      </w:r>
      <w:r w:rsidRPr="00DD2F8E">
        <w:rPr>
          <w:rFonts w:ascii="Calibri" w:hAnsi="Calibri" w:cs="Calibri"/>
        </w:rPr>
        <w:t xml:space="preserve"> during articulation. To the best of our knowledge, this work presents the first example of a</w:t>
      </w:r>
      <w:r w:rsidR="00BA6FCB">
        <w:rPr>
          <w:rFonts w:ascii="Calibri" w:hAnsi="Calibri" w:cs="Calibri"/>
        </w:rPr>
        <w:t xml:space="preserve"> CCM incorporated into a </w:t>
      </w:r>
      <w:r w:rsidR="00C32240">
        <w:rPr>
          <w:rFonts w:ascii="Calibri" w:hAnsi="Calibri" w:cs="Calibri"/>
        </w:rPr>
        <w:t>notched-tube</w:t>
      </w:r>
      <w:r w:rsidR="00BA6FCB">
        <w:rPr>
          <w:rFonts w:ascii="Calibri" w:hAnsi="Calibri" w:cs="Calibri"/>
        </w:rPr>
        <w:t xml:space="preserve"> </w:t>
      </w:r>
      <w:r w:rsidRPr="00DD2F8E">
        <w:rPr>
          <w:rFonts w:ascii="Calibri" w:hAnsi="Calibri" w:cs="Calibri"/>
        </w:rPr>
        <w:t xml:space="preserve">compliant mechanism. </w:t>
      </w:r>
      <w:r w:rsidR="00A271E1">
        <w:rPr>
          <w:rFonts w:ascii="Calibri" w:hAnsi="Calibri" w:cs="Calibri"/>
        </w:rPr>
        <w:t>We begin by presenting an overview of the joint topology and the performance benefits of the design. Then, we describe the development of a CCM notch joint for neurosurgical tool application</w:t>
      </w:r>
      <w:r w:rsidR="000B7F4A">
        <w:rPr>
          <w:rFonts w:ascii="Calibri" w:hAnsi="Calibri" w:cs="Calibri"/>
        </w:rPr>
        <w:t>s</w:t>
      </w:r>
      <w:r w:rsidR="00A271E1">
        <w:rPr>
          <w:rFonts w:ascii="Calibri" w:hAnsi="Calibri" w:cs="Calibri"/>
        </w:rPr>
        <w:t xml:space="preserve">. Here, finite-element </w:t>
      </w:r>
      <w:proofErr w:type="spellStart"/>
      <w:r w:rsidR="00A271E1">
        <w:rPr>
          <w:rFonts w:ascii="Calibri" w:hAnsi="Calibri" w:cs="Calibri"/>
        </w:rPr>
        <w:t>modelling</w:t>
      </w:r>
      <w:proofErr w:type="spellEnd"/>
      <w:r w:rsidR="00A271E1">
        <w:rPr>
          <w:rFonts w:ascii="Calibri" w:hAnsi="Calibri" w:cs="Calibri"/>
        </w:rPr>
        <w:t xml:space="preserve"> (FEM) techniques have been </w:t>
      </w:r>
      <w:r w:rsidR="00B320D9">
        <w:rPr>
          <w:rFonts w:ascii="Calibri" w:hAnsi="Calibri" w:cs="Calibri"/>
        </w:rPr>
        <w:t>used</w:t>
      </w:r>
      <w:r w:rsidR="00A271E1">
        <w:rPr>
          <w:rFonts w:ascii="Calibri" w:hAnsi="Calibri" w:cs="Calibri"/>
        </w:rPr>
        <w:t xml:space="preserve"> to</w:t>
      </w:r>
      <w:r w:rsidR="00B320D9">
        <w:rPr>
          <w:rFonts w:ascii="Calibri" w:hAnsi="Calibri" w:cs="Calibri"/>
        </w:rPr>
        <w:t xml:space="preserve"> study the impact that the contact-aid geometry has on the joint’s performance, and to</w:t>
      </w:r>
      <w:r w:rsidR="00A271E1">
        <w:rPr>
          <w:rFonts w:ascii="Calibri" w:hAnsi="Calibri" w:cs="Calibri"/>
        </w:rPr>
        <w:t xml:space="preserve"> inform the development of a physical prototype. Next, we propose kinematics and statics models to predict the behavior of the joint and guide future prototype optimization and development. Following the </w:t>
      </w:r>
      <w:proofErr w:type="spellStart"/>
      <w:r w:rsidR="00A271E1">
        <w:rPr>
          <w:rFonts w:ascii="Calibri" w:hAnsi="Calibri" w:cs="Calibri"/>
        </w:rPr>
        <w:t>modelling</w:t>
      </w:r>
      <w:proofErr w:type="spellEnd"/>
      <w:r w:rsidR="00A271E1">
        <w:rPr>
          <w:rFonts w:ascii="Calibri" w:hAnsi="Calibri" w:cs="Calibri"/>
        </w:rPr>
        <w:t>, we outline the methods used to fabricate the prototype joints, and describe the experimental techniques used to quantify their performance. Finally, the experimental results are discussed and compared to the FEM, kinematic and statics models.</w:t>
      </w:r>
    </w:p>
    <w:p w:rsidR="00C672F6" w:rsidRDefault="003C0A05" w:rsidP="00C672F6">
      <w:bookmarkStart w:id="14" w:name="OLE_LINK1"/>
      <w:r>
        <w:rPr>
          <w:rFonts w:ascii="Calibri" w:hAnsi="Calibri" w:cs="Calibri"/>
          <w:b/>
          <w:bCs/>
        </w:rPr>
        <w:t>2</w:t>
      </w:r>
      <w:r w:rsidR="00FB0689">
        <w:rPr>
          <w:rFonts w:ascii="Calibri" w:hAnsi="Calibri" w:cs="Calibri"/>
          <w:b/>
          <w:bCs/>
        </w:rPr>
        <w:t xml:space="preserve"> </w:t>
      </w:r>
      <w:r w:rsidR="00C672F6">
        <w:rPr>
          <w:rFonts w:ascii="Calibri" w:hAnsi="Calibri" w:cs="Calibri"/>
          <w:b/>
          <w:bCs/>
        </w:rPr>
        <w:t>PROPOSED DESIGN</w:t>
      </w:r>
      <w:r w:rsidR="00B320D9">
        <w:rPr>
          <w:rFonts w:ascii="Calibri" w:hAnsi="Calibri" w:cs="Calibri"/>
          <w:b/>
          <w:bCs/>
        </w:rPr>
        <w:t xml:space="preserve"> OF </w:t>
      </w:r>
      <w:r w:rsidR="00B320D9" w:rsidRPr="00B320D9">
        <w:rPr>
          <w:rFonts w:ascii="Calibri" w:hAnsi="Calibri" w:cs="Calibri"/>
          <w:b/>
          <w:bCs/>
        </w:rPr>
        <w:t xml:space="preserve">CCM </w:t>
      </w:r>
      <w:r w:rsidR="00C32240">
        <w:rPr>
          <w:rFonts w:ascii="Calibri" w:hAnsi="Calibri" w:cs="Calibri"/>
          <w:b/>
          <w:bCs/>
        </w:rPr>
        <w:t>NOTCHED-TUBE</w:t>
      </w:r>
      <w:r w:rsidR="00B320D9">
        <w:rPr>
          <w:rFonts w:ascii="Calibri" w:hAnsi="Calibri" w:cs="Calibri"/>
          <w:b/>
          <w:bCs/>
        </w:rPr>
        <w:t xml:space="preserve"> JOINT</w:t>
      </w:r>
      <w:r w:rsidR="00B320D9" w:rsidRPr="00B320D9">
        <w:rPr>
          <w:rFonts w:ascii="Calibri" w:hAnsi="Calibri" w:cs="Calibri"/>
          <w:b/>
          <w:bCs/>
        </w:rPr>
        <w:t xml:space="preserve"> </w:t>
      </w:r>
    </w:p>
    <w:p w:rsidR="00C672F6" w:rsidRDefault="00E612F2" w:rsidP="00C672F6">
      <w:pPr>
        <w:ind w:firstLine="720"/>
        <w:rPr>
          <w:rFonts w:ascii="Calibri" w:hAnsi="Calibri" w:cs="Calibri"/>
          <w:szCs w:val="20"/>
          <w:lang w:val="en-CA"/>
        </w:rPr>
      </w:pPr>
      <w:r>
        <w:rPr>
          <w:rFonts w:ascii="Calibri" w:hAnsi="Calibri" w:cs="Calibri"/>
          <w:szCs w:val="20"/>
          <w:lang w:val="en-CA"/>
        </w:rPr>
        <w:t>The proposed</w:t>
      </w:r>
      <w:r w:rsidR="00C672F6">
        <w:rPr>
          <w:rFonts w:ascii="Calibri" w:hAnsi="Calibri" w:cs="Calibri"/>
          <w:szCs w:val="20"/>
          <w:lang w:val="en-CA"/>
        </w:rPr>
        <w:t xml:space="preserve"> </w:t>
      </w:r>
      <w:r w:rsidR="00776B2F">
        <w:rPr>
          <w:rFonts w:ascii="Calibri" w:hAnsi="Calibri" w:cs="Calibri"/>
          <w:szCs w:val="20"/>
          <w:lang w:val="en-CA"/>
        </w:rPr>
        <w:t>C</w:t>
      </w:r>
      <w:r w:rsidR="00AC6D70">
        <w:rPr>
          <w:rFonts w:ascii="Calibri" w:hAnsi="Calibri" w:cs="Calibri"/>
          <w:szCs w:val="20"/>
          <w:lang w:val="en-CA"/>
        </w:rPr>
        <w:t xml:space="preserve">CM </w:t>
      </w:r>
      <w:r w:rsidR="00C32240">
        <w:rPr>
          <w:rFonts w:ascii="Calibri" w:hAnsi="Calibri" w:cs="Calibri"/>
          <w:szCs w:val="20"/>
          <w:lang w:val="en-CA"/>
        </w:rPr>
        <w:t>notched-tube</w:t>
      </w:r>
      <w:r w:rsidR="00776B2F">
        <w:rPr>
          <w:rFonts w:ascii="Calibri" w:hAnsi="Calibri" w:cs="Calibri"/>
          <w:szCs w:val="20"/>
          <w:lang w:val="en-CA"/>
        </w:rPr>
        <w:t xml:space="preserve"> joint</w:t>
      </w:r>
      <w:r w:rsidR="00C672F6">
        <w:rPr>
          <w:rFonts w:ascii="Calibri" w:hAnsi="Calibri" w:cs="Calibri"/>
          <w:szCs w:val="20"/>
          <w:lang w:val="en-CA"/>
        </w:rPr>
        <w:t xml:space="preserve"> is </w:t>
      </w:r>
      <w:r w:rsidR="002A6122">
        <w:rPr>
          <w:rFonts w:ascii="Calibri" w:hAnsi="Calibri" w:cs="Calibri"/>
          <w:szCs w:val="20"/>
          <w:lang w:val="en-CA"/>
        </w:rPr>
        <w:t xml:space="preserve">an evolution from previous topology features intended to improve upon the basic </w:t>
      </w:r>
      <w:r w:rsidR="00C32240">
        <w:rPr>
          <w:rFonts w:ascii="Calibri" w:hAnsi="Calibri" w:cs="Calibri"/>
          <w:szCs w:val="20"/>
          <w:lang w:val="en-CA"/>
        </w:rPr>
        <w:t>rectangular</w:t>
      </w:r>
      <w:r w:rsidR="002A6122">
        <w:rPr>
          <w:rFonts w:ascii="Calibri" w:hAnsi="Calibri" w:cs="Calibri"/>
          <w:szCs w:val="20"/>
          <w:lang w:val="en-CA"/>
        </w:rPr>
        <w:t xml:space="preserve"> notch topology. Where the other features aimed to avoid exceeding strain limits and avoid strain concentrations, this evolution focuses </w:t>
      </w:r>
      <w:r w:rsidR="002A6122">
        <w:rPr>
          <w:rFonts w:ascii="Calibri" w:hAnsi="Calibri" w:cs="Calibri"/>
          <w:szCs w:val="20"/>
          <w:lang w:val="en-CA"/>
        </w:rPr>
        <w:lastRenderedPageBreak/>
        <w:t xml:space="preserve">on improving both the stiffness and the compactness of a </w:t>
      </w:r>
      <w:r w:rsidR="00C32240">
        <w:rPr>
          <w:rFonts w:ascii="Calibri" w:hAnsi="Calibri" w:cs="Calibri"/>
          <w:szCs w:val="20"/>
          <w:lang w:val="en-CA"/>
        </w:rPr>
        <w:t>notched-tube</w:t>
      </w:r>
      <w:r w:rsidR="002A6122">
        <w:rPr>
          <w:rFonts w:ascii="Calibri" w:hAnsi="Calibri" w:cs="Calibri"/>
          <w:szCs w:val="20"/>
          <w:lang w:val="en-CA"/>
        </w:rPr>
        <w:t xml:space="preserve"> joint. </w:t>
      </w:r>
      <w:r w:rsidR="00744E32">
        <w:rPr>
          <w:rFonts w:ascii="Calibri" w:hAnsi="Calibri" w:cs="Calibri"/>
          <w:szCs w:val="20"/>
          <w:lang w:val="en-CA"/>
        </w:rPr>
        <w:fldChar w:fldCharType="begin"/>
      </w:r>
      <w:r w:rsidR="00635CDB">
        <w:rPr>
          <w:rFonts w:ascii="Calibri" w:hAnsi="Calibri" w:cs="Calibri"/>
          <w:szCs w:val="20"/>
          <w:lang w:val="en-CA"/>
        </w:rPr>
        <w:instrText xml:space="preserve"> REF _Ref477264663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3</w:t>
      </w:r>
      <w:r w:rsidR="00744E32">
        <w:rPr>
          <w:rFonts w:ascii="Calibri" w:hAnsi="Calibri" w:cs="Calibri"/>
          <w:szCs w:val="20"/>
          <w:lang w:val="en-CA"/>
        </w:rPr>
        <w:fldChar w:fldCharType="end"/>
      </w:r>
      <w:r w:rsidR="00C672F6">
        <w:rPr>
          <w:rFonts w:ascii="Calibri" w:hAnsi="Calibri" w:cs="Calibri"/>
          <w:szCs w:val="20"/>
          <w:lang w:val="en-CA"/>
        </w:rPr>
        <w:t xml:space="preserve"> depicts a design progression showing how the design features were added onto a rectangular notch topology to arrive at the finalized notch prototype. </w:t>
      </w:r>
    </w:p>
    <w:p w:rsidR="007272C1" w:rsidRDefault="00C46C15" w:rsidP="007272C1">
      <w:pPr>
        <w:keepNext/>
        <w:jc w:val="center"/>
      </w:pPr>
      <w:r>
        <w:rPr>
          <w:noProof/>
          <w:lang w:val="en-CA" w:eastAsia="en-CA"/>
        </w:rPr>
        <w:drawing>
          <wp:inline distT="0" distB="0" distL="0" distR="0">
            <wp:extent cx="5767170" cy="24758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3611" t="24679" r="5712" b="29808"/>
                    <a:stretch/>
                  </pic:blipFill>
                  <pic:spPr bwMode="auto">
                    <a:xfrm>
                      <a:off x="0" y="0"/>
                      <a:ext cx="5772227" cy="24780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B621A">
        <w:rPr>
          <w:noProof/>
        </w:rPr>
        <w:t xml:space="preserve">    </w:t>
      </w:r>
    </w:p>
    <w:p w:rsidR="00C672F6" w:rsidRDefault="007272C1" w:rsidP="00C672F6">
      <w:pPr>
        <w:pStyle w:val="Caption"/>
        <w:jc w:val="center"/>
        <w:rPr>
          <w:noProof/>
        </w:rPr>
      </w:pPr>
      <w:bookmarkStart w:id="15" w:name="_Ref477264663"/>
      <w:r>
        <w:t xml:space="preserve">Figure </w:t>
      </w:r>
      <w:fldSimple w:instr=" SEQ Figure \* ARABIC ">
        <w:r w:rsidR="00340323">
          <w:rPr>
            <w:noProof/>
          </w:rPr>
          <w:t>3</w:t>
        </w:r>
      </w:fldSimple>
      <w:bookmarkEnd w:id="15"/>
      <w:r>
        <w:t>:</w:t>
      </w:r>
      <w:r w:rsidR="00C672F6">
        <w:rPr>
          <w:noProof/>
        </w:rPr>
        <w:t xml:space="preserve"> Panel </w:t>
      </w:r>
      <w:r w:rsidR="006A6DDC">
        <w:rPr>
          <w:noProof/>
        </w:rPr>
        <w:t>D</w:t>
      </w:r>
      <w:r w:rsidR="00C672F6">
        <w:rPr>
          <w:noProof/>
        </w:rPr>
        <w:t xml:space="preserve">epicting </w:t>
      </w:r>
      <w:r w:rsidR="006A6DDC">
        <w:rPr>
          <w:noProof/>
        </w:rPr>
        <w:t>H</w:t>
      </w:r>
      <w:r w:rsidR="00C672F6">
        <w:rPr>
          <w:noProof/>
        </w:rPr>
        <w:t xml:space="preserve">ow </w:t>
      </w:r>
      <w:r w:rsidR="006A6DDC">
        <w:rPr>
          <w:noProof/>
        </w:rPr>
        <w:t>A</w:t>
      </w:r>
      <w:r w:rsidR="00C672F6">
        <w:rPr>
          <w:noProof/>
        </w:rPr>
        <w:t xml:space="preserve">dditional </w:t>
      </w:r>
      <w:r w:rsidR="006A6DDC">
        <w:rPr>
          <w:noProof/>
        </w:rPr>
        <w:t>D</w:t>
      </w:r>
      <w:r w:rsidR="00C672F6">
        <w:rPr>
          <w:noProof/>
        </w:rPr>
        <w:t xml:space="preserve">esign </w:t>
      </w:r>
      <w:r w:rsidR="006A6DDC">
        <w:rPr>
          <w:noProof/>
        </w:rPr>
        <w:t>F</w:t>
      </w:r>
      <w:r w:rsidR="00C672F6">
        <w:rPr>
          <w:noProof/>
        </w:rPr>
        <w:t xml:space="preserve">eatures are </w:t>
      </w:r>
      <w:r w:rsidR="006A6DDC">
        <w:rPr>
          <w:noProof/>
        </w:rPr>
        <w:t>A</w:t>
      </w:r>
      <w:r w:rsidR="00C672F6">
        <w:rPr>
          <w:noProof/>
        </w:rPr>
        <w:t>dded to</w:t>
      </w:r>
      <w:r w:rsidR="00CA14B4">
        <w:rPr>
          <w:noProof/>
        </w:rPr>
        <w:t xml:space="preserve"> a</w:t>
      </w:r>
      <w:r w:rsidR="00C672F6">
        <w:rPr>
          <w:noProof/>
        </w:rPr>
        <w:t xml:space="preserve"> </w:t>
      </w:r>
      <w:r w:rsidR="006A6DDC">
        <w:rPr>
          <w:noProof/>
        </w:rPr>
        <w:t>R</w:t>
      </w:r>
      <w:r w:rsidR="00C672F6">
        <w:rPr>
          <w:noProof/>
        </w:rPr>
        <w:t xml:space="preserve">ectangular </w:t>
      </w:r>
      <w:r w:rsidR="006A6DDC">
        <w:rPr>
          <w:noProof/>
        </w:rPr>
        <w:t>N</w:t>
      </w:r>
      <w:r w:rsidR="00C672F6">
        <w:rPr>
          <w:noProof/>
        </w:rPr>
        <w:t xml:space="preserve">otch to </w:t>
      </w:r>
      <w:r w:rsidR="006A6DDC">
        <w:rPr>
          <w:noProof/>
        </w:rPr>
        <w:t>I</w:t>
      </w:r>
      <w:r w:rsidR="00C672F6">
        <w:rPr>
          <w:noProof/>
        </w:rPr>
        <w:t xml:space="preserve">mprove </w:t>
      </w:r>
      <w:r w:rsidR="006A6DDC">
        <w:rPr>
          <w:noProof/>
        </w:rPr>
        <w:t>P</w:t>
      </w:r>
      <w:r w:rsidR="00C672F6">
        <w:rPr>
          <w:noProof/>
        </w:rPr>
        <w:t>erformance</w:t>
      </w:r>
      <w:r w:rsidR="00B40CA6">
        <w:rPr>
          <w:noProof/>
        </w:rPr>
        <w:t xml:space="preserve">. Variables </w:t>
      </w:r>
      <w:r w:rsidR="006A6DDC">
        <w:rPr>
          <w:noProof/>
        </w:rPr>
        <w:t>U</w:t>
      </w:r>
      <w:r w:rsidR="00B40CA6">
        <w:rPr>
          <w:noProof/>
        </w:rPr>
        <w:t xml:space="preserve">sed to </w:t>
      </w:r>
      <w:r w:rsidR="006A6DDC">
        <w:rPr>
          <w:noProof/>
        </w:rPr>
        <w:t>D</w:t>
      </w:r>
      <w:r w:rsidR="00B40CA6">
        <w:rPr>
          <w:noProof/>
        </w:rPr>
        <w:t xml:space="preserve">efine the </w:t>
      </w:r>
      <w:r w:rsidR="006A6DDC">
        <w:rPr>
          <w:noProof/>
        </w:rPr>
        <w:t>G</w:t>
      </w:r>
      <w:r w:rsidR="00B40CA6">
        <w:rPr>
          <w:noProof/>
        </w:rPr>
        <w:t xml:space="preserve">eonetry are </w:t>
      </w:r>
      <w:r w:rsidR="006A6DDC">
        <w:rPr>
          <w:noProof/>
        </w:rPr>
        <w:t>N</w:t>
      </w:r>
      <w:r w:rsidR="00B40CA6">
        <w:rPr>
          <w:noProof/>
        </w:rPr>
        <w:t>oted.</w:t>
      </w:r>
    </w:p>
    <w:p w:rsidR="00931688" w:rsidRDefault="00C672F6" w:rsidP="0031741E">
      <w:pPr>
        <w:ind w:firstLine="720"/>
        <w:rPr>
          <w:rFonts w:ascii="Calibri" w:hAnsi="Calibri" w:cs="Calibri"/>
          <w:szCs w:val="20"/>
          <w:lang w:val="en-CA"/>
        </w:rPr>
      </w:pPr>
      <w:r w:rsidRPr="004E1C84">
        <w:rPr>
          <w:rFonts w:ascii="Calibri" w:hAnsi="Calibri" w:cs="Calibri"/>
          <w:szCs w:val="20"/>
          <w:lang w:val="en-CA"/>
        </w:rPr>
        <w:t xml:space="preserve">Here, the </w:t>
      </w:r>
      <w:r w:rsidR="00AC6D70">
        <w:rPr>
          <w:rFonts w:ascii="Calibri" w:hAnsi="Calibri" w:cs="Calibri"/>
          <w:szCs w:val="20"/>
          <w:lang w:val="en-CA"/>
        </w:rPr>
        <w:t xml:space="preserve">CCM </w:t>
      </w:r>
      <w:r w:rsidRPr="004E1C84">
        <w:rPr>
          <w:rFonts w:ascii="Calibri" w:hAnsi="Calibri" w:cs="Calibri"/>
          <w:szCs w:val="20"/>
          <w:lang w:val="en-CA"/>
        </w:rPr>
        <w:t>notch topology is configured such that the region of the joint undergoing elastic deformation</w:t>
      </w:r>
      <w:r w:rsidR="00B74E6A">
        <w:rPr>
          <w:rFonts w:ascii="Calibri" w:hAnsi="Calibri" w:cs="Calibri"/>
          <w:szCs w:val="20"/>
          <w:lang w:val="en-CA"/>
        </w:rPr>
        <w:t xml:space="preserve"> (compl</w:t>
      </w:r>
      <w:r w:rsidR="002E1A80">
        <w:rPr>
          <w:rFonts w:ascii="Calibri" w:hAnsi="Calibri" w:cs="Calibri"/>
          <w:szCs w:val="20"/>
          <w:lang w:val="en-CA"/>
        </w:rPr>
        <w:t>i</w:t>
      </w:r>
      <w:r w:rsidR="00B74E6A">
        <w:rPr>
          <w:rFonts w:ascii="Calibri" w:hAnsi="Calibri" w:cs="Calibri"/>
          <w:szCs w:val="20"/>
          <w:lang w:val="en-CA"/>
        </w:rPr>
        <w:t>a</w:t>
      </w:r>
      <w:r w:rsidR="002E1A80">
        <w:rPr>
          <w:rFonts w:ascii="Calibri" w:hAnsi="Calibri" w:cs="Calibri"/>
          <w:szCs w:val="20"/>
          <w:lang w:val="en-CA"/>
        </w:rPr>
        <w:t>nt joint region)</w:t>
      </w:r>
      <w:r w:rsidRPr="004E1C84">
        <w:rPr>
          <w:rFonts w:ascii="Calibri" w:hAnsi="Calibri" w:cs="Calibri"/>
          <w:szCs w:val="20"/>
          <w:lang w:val="en-CA"/>
        </w:rPr>
        <w:t xml:space="preserve"> comes into point contact with </w:t>
      </w:r>
      <w:r>
        <w:rPr>
          <w:rFonts w:ascii="Calibri" w:hAnsi="Calibri" w:cs="Calibri"/>
          <w:szCs w:val="20"/>
          <w:lang w:val="en-CA"/>
        </w:rPr>
        <w:t>a rigid region</w:t>
      </w:r>
      <w:r w:rsidR="002E1A80">
        <w:rPr>
          <w:rFonts w:ascii="Calibri" w:hAnsi="Calibri" w:cs="Calibri"/>
          <w:szCs w:val="20"/>
          <w:lang w:val="en-CA"/>
        </w:rPr>
        <w:t xml:space="preserve"> (contact-aid region)</w:t>
      </w:r>
      <w:r w:rsidRPr="004E1C84">
        <w:rPr>
          <w:rFonts w:ascii="Calibri" w:hAnsi="Calibri" w:cs="Calibri"/>
          <w:szCs w:val="20"/>
          <w:lang w:val="en-CA"/>
        </w:rPr>
        <w:t xml:space="preserve"> as it articulates.</w:t>
      </w:r>
      <w:r w:rsidR="00CD3ABB">
        <w:rPr>
          <w:rFonts w:ascii="Calibri" w:hAnsi="Calibri" w:cs="Calibri"/>
          <w:szCs w:val="20"/>
          <w:lang w:val="en-CA"/>
        </w:rPr>
        <w:t xml:space="preserve"> </w:t>
      </w:r>
      <w:r w:rsidR="00301E4C">
        <w:rPr>
          <w:rFonts w:ascii="Calibri" w:hAnsi="Calibri" w:cs="Calibri"/>
          <w:szCs w:val="20"/>
          <w:lang w:val="en-CA"/>
        </w:rPr>
        <w:t>The shape of the notch is designed such that in the presence of an external tip loading force,</w:t>
      </w:r>
      <w:r w:rsidR="00CD3ABB">
        <w:rPr>
          <w:rFonts w:ascii="Calibri" w:hAnsi="Calibri" w:cs="Calibri"/>
          <w:szCs w:val="20"/>
          <w:lang w:val="en-CA"/>
        </w:rPr>
        <w:t xml:space="preserve"> </w:t>
      </w:r>
      <w:r w:rsidR="00301E4C">
        <w:rPr>
          <w:rFonts w:ascii="Calibri" w:hAnsi="Calibri" w:cs="Calibri"/>
          <w:szCs w:val="20"/>
          <w:lang w:val="en-CA"/>
        </w:rPr>
        <w:t>a</w:t>
      </w:r>
      <w:r w:rsidR="00CD3ABB">
        <w:rPr>
          <w:rFonts w:ascii="Calibri" w:hAnsi="Calibri" w:cs="Calibri"/>
          <w:szCs w:val="20"/>
          <w:lang w:val="en-CA"/>
        </w:rPr>
        <w:t xml:space="preserve">s depicted in </w:t>
      </w:r>
      <w:r w:rsidR="00744E32">
        <w:rPr>
          <w:rFonts w:ascii="Calibri" w:hAnsi="Calibri" w:cs="Calibri"/>
          <w:szCs w:val="20"/>
          <w:lang w:val="en-CA"/>
        </w:rPr>
        <w:fldChar w:fldCharType="begin"/>
      </w:r>
      <w:r w:rsidR="00BA0A84">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CD3ABB">
        <w:rPr>
          <w:rFonts w:ascii="Calibri" w:hAnsi="Calibri" w:cs="Calibri"/>
          <w:szCs w:val="20"/>
          <w:lang w:val="en-CA"/>
        </w:rPr>
        <w:t>-A</w:t>
      </w:r>
      <w:r w:rsidR="00301E4C">
        <w:rPr>
          <w:rFonts w:ascii="Calibri" w:hAnsi="Calibri" w:cs="Calibri"/>
          <w:szCs w:val="20"/>
          <w:lang w:val="en-CA"/>
        </w:rPr>
        <w:t>, the joint is stiffened</w:t>
      </w:r>
      <w:r w:rsidR="008604DD">
        <w:rPr>
          <w:rFonts w:ascii="Calibri" w:hAnsi="Calibri" w:cs="Calibri"/>
          <w:szCs w:val="20"/>
          <w:lang w:val="en-CA"/>
        </w:rPr>
        <w:t xml:space="preserve"> or self-reinforced</w:t>
      </w:r>
      <w:r w:rsidR="00301E4C">
        <w:rPr>
          <w:rFonts w:ascii="Calibri" w:hAnsi="Calibri" w:cs="Calibri"/>
          <w:szCs w:val="20"/>
          <w:lang w:val="en-CA"/>
        </w:rPr>
        <w:t xml:space="preserve">, </w:t>
      </w:r>
      <w:r w:rsidR="009F714E">
        <w:rPr>
          <w:rFonts w:ascii="Calibri" w:hAnsi="Calibri" w:cs="Calibri"/>
          <w:szCs w:val="20"/>
          <w:lang w:val="en-CA"/>
        </w:rPr>
        <w:t>and yet</w:t>
      </w:r>
      <w:r w:rsidR="00AC6D70">
        <w:rPr>
          <w:rFonts w:ascii="Calibri" w:hAnsi="Calibri" w:cs="Calibri"/>
          <w:szCs w:val="20"/>
          <w:lang w:val="en-CA"/>
        </w:rPr>
        <w:t xml:space="preserve"> </w:t>
      </w:r>
      <w:r w:rsidR="00301E4C">
        <w:rPr>
          <w:rFonts w:ascii="Calibri" w:hAnsi="Calibri" w:cs="Calibri"/>
          <w:szCs w:val="20"/>
          <w:lang w:val="en-CA"/>
        </w:rPr>
        <w:t>bending of the joint</w:t>
      </w:r>
      <w:r w:rsidR="00127882">
        <w:rPr>
          <w:rFonts w:ascii="Calibri" w:hAnsi="Calibri" w:cs="Calibri"/>
          <w:szCs w:val="20"/>
          <w:lang w:val="en-CA"/>
        </w:rPr>
        <w:t xml:space="preserve"> is still permitted</w:t>
      </w:r>
      <w:r w:rsidR="00301E4C">
        <w:rPr>
          <w:rFonts w:ascii="Calibri" w:hAnsi="Calibri" w:cs="Calibri"/>
          <w:szCs w:val="20"/>
          <w:lang w:val="en-CA"/>
        </w:rPr>
        <w:t xml:space="preserve"> when a moment is applied by the actuation cable</w:t>
      </w:r>
      <w:r w:rsidR="00127882">
        <w:rPr>
          <w:rFonts w:ascii="Calibri" w:hAnsi="Calibri" w:cs="Calibri"/>
          <w:szCs w:val="20"/>
          <w:lang w:val="en-CA"/>
        </w:rPr>
        <w:t>.</w:t>
      </w:r>
      <w:r w:rsidRPr="004E1C84">
        <w:rPr>
          <w:rFonts w:ascii="Calibri" w:hAnsi="Calibri" w:cs="Calibri"/>
          <w:szCs w:val="20"/>
          <w:lang w:val="en-CA"/>
        </w:rPr>
        <w:t xml:space="preserve"> </w:t>
      </w:r>
      <w:r w:rsidR="00127882">
        <w:rPr>
          <w:rFonts w:ascii="Calibri" w:hAnsi="Calibri" w:cs="Calibri"/>
          <w:szCs w:val="20"/>
          <w:lang w:val="en-CA"/>
        </w:rPr>
        <w:t>For</w:t>
      </w:r>
      <w:r w:rsidR="00AC6D70">
        <w:rPr>
          <w:rFonts w:ascii="Calibri" w:hAnsi="Calibri" w:cs="Calibri"/>
          <w:szCs w:val="20"/>
          <w:lang w:val="en-CA"/>
        </w:rPr>
        <w:t xml:space="preserve"> </w:t>
      </w:r>
      <w:r w:rsidR="00127882">
        <w:rPr>
          <w:rFonts w:ascii="Calibri" w:hAnsi="Calibri" w:cs="Calibri"/>
          <w:szCs w:val="20"/>
          <w:lang w:val="en-CA"/>
        </w:rPr>
        <w:t xml:space="preserve">rectangular </w:t>
      </w:r>
      <w:r w:rsidR="00AC6D70">
        <w:rPr>
          <w:rFonts w:ascii="Calibri" w:hAnsi="Calibri" w:cs="Calibri"/>
          <w:szCs w:val="20"/>
          <w:lang w:val="en-CA"/>
        </w:rPr>
        <w:t>asymmetric notches</w:t>
      </w:r>
      <w:r w:rsidR="00127882">
        <w:rPr>
          <w:rFonts w:ascii="Calibri" w:hAnsi="Calibri" w:cs="Calibri"/>
          <w:szCs w:val="20"/>
          <w:lang w:val="en-CA"/>
        </w:rPr>
        <w:t xml:space="preserve">, </w:t>
      </w:r>
      <w:r w:rsidR="00AC6D70">
        <w:rPr>
          <w:rFonts w:ascii="Calibri" w:hAnsi="Calibri" w:cs="Calibri"/>
          <w:szCs w:val="20"/>
          <w:lang w:val="en-CA"/>
        </w:rPr>
        <w:t xml:space="preserve">external forces </w:t>
      </w:r>
      <w:r w:rsidR="00127882">
        <w:rPr>
          <w:rFonts w:ascii="Calibri" w:hAnsi="Calibri" w:cs="Calibri"/>
          <w:szCs w:val="20"/>
          <w:lang w:val="en-CA"/>
        </w:rPr>
        <w:t xml:space="preserve">applied in the direction shown in </w:t>
      </w:r>
      <w:r w:rsidR="00744E32">
        <w:rPr>
          <w:rFonts w:ascii="Calibri" w:hAnsi="Calibri" w:cs="Calibri"/>
          <w:szCs w:val="20"/>
          <w:lang w:val="en-CA"/>
        </w:rPr>
        <w:fldChar w:fldCharType="begin"/>
      </w:r>
      <w:r w:rsidR="00BA0A84">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127882">
        <w:rPr>
          <w:rFonts w:ascii="Calibri" w:hAnsi="Calibri" w:cs="Calibri"/>
          <w:szCs w:val="20"/>
          <w:lang w:val="en-CA"/>
        </w:rPr>
        <w:t>-A result in</w:t>
      </w:r>
      <w:r w:rsidR="00AC6D70">
        <w:rPr>
          <w:rFonts w:ascii="Calibri" w:hAnsi="Calibri" w:cs="Calibri"/>
          <w:szCs w:val="20"/>
          <w:lang w:val="en-CA"/>
        </w:rPr>
        <w:t xml:space="preserve"> </w:t>
      </w:r>
      <w:r w:rsidR="009F1BC2">
        <w:rPr>
          <w:rFonts w:ascii="Calibri" w:hAnsi="Calibri" w:cs="Calibri"/>
          <w:szCs w:val="20"/>
          <w:lang w:val="en-CA"/>
        </w:rPr>
        <w:t>the largest displacement</w:t>
      </w:r>
      <w:r w:rsidR="00127882">
        <w:rPr>
          <w:rFonts w:ascii="Calibri" w:hAnsi="Calibri" w:cs="Calibri"/>
          <w:szCs w:val="20"/>
          <w:lang w:val="en-CA"/>
        </w:rPr>
        <w:t>s</w:t>
      </w:r>
      <w:r w:rsidR="00195777">
        <w:rPr>
          <w:rFonts w:ascii="Calibri" w:hAnsi="Calibri" w:cs="Calibri"/>
          <w:szCs w:val="20"/>
          <w:lang w:val="en-CA"/>
        </w:rPr>
        <w:t xml:space="preserve">. This </w:t>
      </w:r>
      <w:r w:rsidR="00127882">
        <w:rPr>
          <w:rFonts w:ascii="Calibri" w:hAnsi="Calibri" w:cs="Calibri"/>
          <w:szCs w:val="20"/>
          <w:lang w:val="en-CA"/>
        </w:rPr>
        <w:t xml:space="preserve">result occurs because </w:t>
      </w:r>
      <w:r w:rsidR="009F1BC2">
        <w:rPr>
          <w:rFonts w:ascii="Calibri" w:hAnsi="Calibri" w:cs="Calibri"/>
          <w:szCs w:val="20"/>
          <w:lang w:val="en-CA"/>
        </w:rPr>
        <w:t xml:space="preserve">the second-moment of area of the </w:t>
      </w:r>
      <w:r w:rsidR="00127882">
        <w:rPr>
          <w:rFonts w:ascii="Calibri" w:hAnsi="Calibri" w:cs="Calibri"/>
          <w:szCs w:val="20"/>
          <w:lang w:val="en-CA"/>
        </w:rPr>
        <w:t>compliant region</w:t>
      </w:r>
      <w:r w:rsidR="009F1BC2">
        <w:rPr>
          <w:rFonts w:ascii="Calibri" w:hAnsi="Calibri" w:cs="Calibri"/>
          <w:szCs w:val="20"/>
          <w:lang w:val="en-CA"/>
        </w:rPr>
        <w:t xml:space="preserve"> </w:t>
      </w:r>
      <w:r w:rsidR="00127882">
        <w:rPr>
          <w:rFonts w:ascii="Calibri" w:hAnsi="Calibri" w:cs="Calibri"/>
          <w:szCs w:val="20"/>
          <w:lang w:val="en-CA"/>
        </w:rPr>
        <w:t xml:space="preserve">is </w:t>
      </w:r>
      <w:r w:rsidR="009F1BC2">
        <w:rPr>
          <w:rFonts w:ascii="Calibri" w:hAnsi="Calibri" w:cs="Calibri"/>
          <w:szCs w:val="20"/>
          <w:lang w:val="en-CA"/>
        </w:rPr>
        <w:t xml:space="preserve">the smallest </w:t>
      </w:r>
      <w:r w:rsidR="00127882">
        <w:rPr>
          <w:rFonts w:ascii="Calibri" w:hAnsi="Calibri" w:cs="Calibri"/>
          <w:szCs w:val="20"/>
          <w:lang w:val="en-CA"/>
        </w:rPr>
        <w:t>in this orientation and because the</w:t>
      </w:r>
      <w:r w:rsidR="009F1BC2">
        <w:rPr>
          <w:rFonts w:ascii="Calibri" w:hAnsi="Calibri" w:cs="Calibri"/>
          <w:szCs w:val="20"/>
          <w:lang w:val="en-CA"/>
        </w:rPr>
        <w:t xml:space="preserve"> applied load cannot be opposed by the actuation </w:t>
      </w:r>
      <w:r w:rsidR="00127882">
        <w:rPr>
          <w:rFonts w:ascii="Calibri" w:hAnsi="Calibri" w:cs="Calibri"/>
          <w:szCs w:val="20"/>
          <w:lang w:val="en-CA"/>
        </w:rPr>
        <w:t>cable</w:t>
      </w:r>
      <w:r w:rsidR="009F1BC2">
        <w:rPr>
          <w:rFonts w:ascii="Calibri" w:hAnsi="Calibri" w:cs="Calibri"/>
          <w:szCs w:val="20"/>
          <w:lang w:val="en-CA"/>
        </w:rPr>
        <w:t>.</w:t>
      </w:r>
      <w:r w:rsidR="00AC6D70">
        <w:rPr>
          <w:rFonts w:ascii="Calibri" w:hAnsi="Calibri" w:cs="Calibri"/>
          <w:szCs w:val="20"/>
          <w:lang w:val="en-CA"/>
        </w:rPr>
        <w:t xml:space="preserve"> Th</w:t>
      </w:r>
      <w:r w:rsidR="00127882">
        <w:rPr>
          <w:rFonts w:ascii="Calibri" w:hAnsi="Calibri" w:cs="Calibri"/>
          <w:szCs w:val="20"/>
          <w:lang w:val="en-CA"/>
        </w:rPr>
        <w:t>e CCM</w:t>
      </w:r>
      <w:r w:rsidR="00AC6D70">
        <w:rPr>
          <w:rFonts w:ascii="Calibri" w:hAnsi="Calibri" w:cs="Calibri"/>
          <w:szCs w:val="20"/>
          <w:lang w:val="en-CA"/>
        </w:rPr>
        <w:t xml:space="preserve"> topology aims to address this vulnerability for asymmetric notches</w:t>
      </w:r>
      <w:r w:rsidR="00E67B54">
        <w:rPr>
          <w:rFonts w:ascii="Calibri" w:hAnsi="Calibri" w:cs="Calibri"/>
          <w:szCs w:val="20"/>
          <w:lang w:val="en-CA"/>
        </w:rPr>
        <w:t xml:space="preserve"> by reinforcing the compliant region</w:t>
      </w:r>
      <w:r w:rsidR="00CF6CC7">
        <w:rPr>
          <w:rFonts w:ascii="Calibri" w:hAnsi="Calibri" w:cs="Calibri"/>
          <w:szCs w:val="20"/>
          <w:lang w:val="en-CA"/>
        </w:rPr>
        <w:t xml:space="preserve">, as seen in </w:t>
      </w:r>
      <w:r w:rsidR="00744E32">
        <w:rPr>
          <w:rFonts w:ascii="Calibri" w:hAnsi="Calibri" w:cs="Calibri"/>
          <w:szCs w:val="20"/>
          <w:lang w:val="en-CA"/>
        </w:rPr>
        <w:fldChar w:fldCharType="begin"/>
      </w:r>
      <w:r w:rsidR="00CF6CC7">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CF6CC7">
        <w:rPr>
          <w:rFonts w:ascii="Calibri" w:hAnsi="Calibri" w:cs="Calibri"/>
          <w:szCs w:val="20"/>
          <w:lang w:val="en-CA"/>
        </w:rPr>
        <w:t>-A</w:t>
      </w:r>
      <w:r w:rsidR="00AC6D70">
        <w:rPr>
          <w:rFonts w:ascii="Calibri" w:hAnsi="Calibri" w:cs="Calibri"/>
          <w:szCs w:val="20"/>
          <w:lang w:val="en-CA"/>
        </w:rPr>
        <w:t>. Incorporating the</w:t>
      </w:r>
      <w:r w:rsidR="00931688">
        <w:rPr>
          <w:rFonts w:ascii="Calibri" w:hAnsi="Calibri" w:cs="Calibri"/>
          <w:szCs w:val="20"/>
          <w:lang w:val="en-CA"/>
        </w:rPr>
        <w:t xml:space="preserve"> contact-aid</w:t>
      </w:r>
      <w:r w:rsidR="005B0F1B">
        <w:rPr>
          <w:rFonts w:ascii="Calibri" w:hAnsi="Calibri" w:cs="Calibri"/>
          <w:szCs w:val="20"/>
          <w:lang w:val="en-CA"/>
        </w:rPr>
        <w:t xml:space="preserve"> </w:t>
      </w:r>
      <w:r w:rsidR="00710BFB">
        <w:rPr>
          <w:rFonts w:ascii="Calibri" w:hAnsi="Calibri" w:cs="Calibri"/>
          <w:szCs w:val="20"/>
          <w:lang w:val="en-CA"/>
        </w:rPr>
        <w:t xml:space="preserve">also influences the shape of the notch’s compliant region when </w:t>
      </w:r>
      <w:r w:rsidR="00710BFB">
        <w:rPr>
          <w:rFonts w:ascii="Calibri" w:hAnsi="Calibri" w:cs="Calibri"/>
          <w:szCs w:val="20"/>
          <w:lang w:val="en-CA"/>
        </w:rPr>
        <w:lastRenderedPageBreak/>
        <w:t>actuated. T</w:t>
      </w:r>
      <w:r w:rsidR="00931688">
        <w:rPr>
          <w:rFonts w:ascii="Calibri" w:hAnsi="Calibri" w:cs="Calibri"/>
          <w:szCs w:val="20"/>
          <w:lang w:val="en-CA"/>
        </w:rPr>
        <w:t xml:space="preserve">he </w:t>
      </w:r>
      <w:r w:rsidR="00F0573C">
        <w:rPr>
          <w:rFonts w:ascii="Calibri" w:hAnsi="Calibri" w:cs="Calibri"/>
          <w:szCs w:val="20"/>
          <w:lang w:val="en-CA"/>
        </w:rPr>
        <w:t xml:space="preserve">joint’s </w:t>
      </w:r>
      <w:r w:rsidR="00931688">
        <w:rPr>
          <w:rFonts w:ascii="Calibri" w:hAnsi="Calibri" w:cs="Calibri"/>
          <w:szCs w:val="20"/>
          <w:lang w:val="en-CA"/>
        </w:rPr>
        <w:t>compliant region take</w:t>
      </w:r>
      <w:r w:rsidR="00710BFB">
        <w:rPr>
          <w:rFonts w:ascii="Calibri" w:hAnsi="Calibri" w:cs="Calibri"/>
          <w:szCs w:val="20"/>
          <w:lang w:val="en-CA"/>
        </w:rPr>
        <w:t xml:space="preserve">s </w:t>
      </w:r>
      <w:r w:rsidR="00931688">
        <w:rPr>
          <w:rFonts w:ascii="Calibri" w:hAnsi="Calibri" w:cs="Calibri"/>
          <w:szCs w:val="20"/>
          <w:lang w:val="en-CA"/>
        </w:rPr>
        <w:t>on an elliptical shape, as opposed to a</w:t>
      </w:r>
      <w:r w:rsidR="00524109">
        <w:rPr>
          <w:rFonts w:ascii="Calibri" w:hAnsi="Calibri" w:cs="Calibri"/>
          <w:szCs w:val="20"/>
          <w:lang w:val="en-CA"/>
        </w:rPr>
        <w:t xml:space="preserve"> circular</w:t>
      </w:r>
      <w:r w:rsidR="00AC6D70">
        <w:rPr>
          <w:rFonts w:ascii="Calibri" w:hAnsi="Calibri" w:cs="Calibri"/>
          <w:szCs w:val="20"/>
          <w:lang w:val="en-CA"/>
        </w:rPr>
        <w:t xml:space="preserve"> arc</w:t>
      </w:r>
      <w:r w:rsidR="00931688">
        <w:rPr>
          <w:rFonts w:ascii="Calibri" w:hAnsi="Calibri" w:cs="Calibri"/>
          <w:szCs w:val="20"/>
          <w:lang w:val="en-CA"/>
        </w:rPr>
        <w:t>, while bending</w:t>
      </w:r>
      <w:r w:rsidR="00710BFB">
        <w:rPr>
          <w:rFonts w:ascii="Calibri" w:hAnsi="Calibri" w:cs="Calibri"/>
          <w:szCs w:val="20"/>
          <w:lang w:val="en-CA"/>
        </w:rPr>
        <w:t xml:space="preserve"> </w:t>
      </w:r>
      <w:r w:rsidR="00127882">
        <w:rPr>
          <w:rFonts w:ascii="Calibri" w:hAnsi="Calibri" w:cs="Calibri"/>
          <w:szCs w:val="20"/>
          <w:lang w:val="en-CA"/>
        </w:rPr>
        <w:t xml:space="preserve">which </w:t>
      </w:r>
      <w:r w:rsidR="00710BFB">
        <w:rPr>
          <w:rFonts w:ascii="Calibri" w:hAnsi="Calibri" w:cs="Calibri"/>
          <w:szCs w:val="20"/>
          <w:lang w:val="en-CA"/>
        </w:rPr>
        <w:t>allow</w:t>
      </w:r>
      <w:r w:rsidR="00127882">
        <w:rPr>
          <w:rFonts w:ascii="Calibri" w:hAnsi="Calibri" w:cs="Calibri"/>
          <w:szCs w:val="20"/>
          <w:lang w:val="en-CA"/>
        </w:rPr>
        <w:t>s</w:t>
      </w:r>
      <w:r w:rsidR="005B0F1B">
        <w:rPr>
          <w:rFonts w:ascii="Calibri" w:hAnsi="Calibri" w:cs="Calibri"/>
          <w:szCs w:val="20"/>
          <w:lang w:val="en-CA"/>
        </w:rPr>
        <w:t xml:space="preserve"> </w:t>
      </w:r>
      <w:r w:rsidR="00931688">
        <w:rPr>
          <w:rFonts w:ascii="Calibri" w:hAnsi="Calibri" w:cs="Calibri"/>
          <w:szCs w:val="20"/>
          <w:lang w:val="en-CA"/>
        </w:rPr>
        <w:t>the joint</w:t>
      </w:r>
      <w:r w:rsidR="005B0F1B">
        <w:rPr>
          <w:rFonts w:ascii="Calibri" w:hAnsi="Calibri" w:cs="Calibri"/>
          <w:szCs w:val="20"/>
          <w:lang w:val="en-CA"/>
        </w:rPr>
        <w:t xml:space="preserve"> to bend in a more compact form-factor</w:t>
      </w:r>
      <w:r w:rsidR="00931688">
        <w:rPr>
          <w:rFonts w:ascii="Calibri" w:hAnsi="Calibri" w:cs="Calibri"/>
          <w:szCs w:val="20"/>
          <w:lang w:val="en-CA"/>
        </w:rPr>
        <w:t xml:space="preserve"> with less lateral movement.</w:t>
      </w:r>
      <w:r w:rsidR="00AC6D70">
        <w:rPr>
          <w:rFonts w:ascii="Calibri" w:hAnsi="Calibri" w:cs="Calibri"/>
          <w:szCs w:val="20"/>
          <w:lang w:val="en-CA"/>
        </w:rPr>
        <w:t xml:space="preserve"> </w:t>
      </w:r>
      <w:proofErr w:type="gramStart"/>
      <w:r w:rsidR="00AC6D70">
        <w:rPr>
          <w:rFonts w:ascii="Calibri" w:hAnsi="Calibri" w:cs="Calibri"/>
          <w:szCs w:val="20"/>
          <w:lang w:val="en-CA"/>
        </w:rPr>
        <w:t xml:space="preserve">These benefits of improved stiffness and </w:t>
      </w:r>
      <w:r w:rsidR="009C3FF6">
        <w:rPr>
          <w:rFonts w:ascii="Calibri" w:hAnsi="Calibri" w:cs="Calibri"/>
          <w:szCs w:val="20"/>
          <w:lang w:val="en-CA"/>
        </w:rPr>
        <w:t xml:space="preserve">bending </w:t>
      </w:r>
      <w:r w:rsidR="00AC6D70">
        <w:rPr>
          <w:rFonts w:ascii="Calibri" w:hAnsi="Calibri" w:cs="Calibri"/>
          <w:szCs w:val="20"/>
          <w:lang w:val="en-CA"/>
        </w:rPr>
        <w:t xml:space="preserve">compactness are illustrated in </w:t>
      </w:r>
      <w:r w:rsidR="00744E32">
        <w:rPr>
          <w:rFonts w:ascii="Calibri" w:hAnsi="Calibri" w:cs="Calibri"/>
          <w:szCs w:val="20"/>
          <w:lang w:val="en-CA"/>
        </w:rPr>
        <w:fldChar w:fldCharType="begin"/>
      </w:r>
      <w:r w:rsidR="00CF6CC7">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CA14B4">
        <w:rPr>
          <w:rFonts w:ascii="Calibri" w:hAnsi="Calibri" w:cs="Calibri"/>
          <w:szCs w:val="20"/>
          <w:lang w:val="en-CA"/>
        </w:rPr>
        <w:t xml:space="preserve"> which was generated using FEM and is</w:t>
      </w:r>
      <w:proofErr w:type="gramEnd"/>
      <w:r w:rsidR="00CA14B4">
        <w:rPr>
          <w:rFonts w:ascii="Calibri" w:hAnsi="Calibri" w:cs="Calibri"/>
          <w:szCs w:val="20"/>
          <w:lang w:val="en-CA"/>
        </w:rPr>
        <w:t xml:space="preserve"> included here for illustrative purposes</w:t>
      </w:r>
      <w:r w:rsidR="00AC6D70">
        <w:rPr>
          <w:rFonts w:ascii="Calibri" w:hAnsi="Calibri" w:cs="Calibri"/>
          <w:szCs w:val="20"/>
          <w:lang w:val="en-CA"/>
        </w:rPr>
        <w:t xml:space="preserve">. </w:t>
      </w:r>
      <w:r w:rsidR="00744E32">
        <w:rPr>
          <w:rFonts w:ascii="Calibri" w:hAnsi="Calibri" w:cs="Calibri"/>
          <w:szCs w:val="20"/>
          <w:lang w:val="en-CA"/>
        </w:rPr>
        <w:fldChar w:fldCharType="begin"/>
      </w:r>
      <w:r w:rsidR="00CF6CC7">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CF6CC7">
        <w:rPr>
          <w:rFonts w:ascii="Calibri" w:hAnsi="Calibri" w:cs="Calibri"/>
          <w:szCs w:val="20"/>
          <w:lang w:val="en-CA"/>
        </w:rPr>
        <w:t>-A</w:t>
      </w:r>
      <w:r w:rsidR="00D94989">
        <w:rPr>
          <w:rFonts w:ascii="Calibri" w:hAnsi="Calibri" w:cs="Calibri"/>
          <w:szCs w:val="20"/>
          <w:lang w:val="en-CA"/>
        </w:rPr>
        <w:t xml:space="preserve"> depicts how the stiffness increases when the compliant region </w:t>
      </w:r>
      <w:r w:rsidR="00127882">
        <w:rPr>
          <w:rFonts w:ascii="Calibri" w:hAnsi="Calibri" w:cs="Calibri"/>
          <w:szCs w:val="20"/>
          <w:lang w:val="en-CA"/>
        </w:rPr>
        <w:t>touches</w:t>
      </w:r>
      <w:r w:rsidR="00D94989">
        <w:rPr>
          <w:rFonts w:ascii="Calibri" w:hAnsi="Calibri" w:cs="Calibri"/>
          <w:szCs w:val="20"/>
          <w:lang w:val="en-CA"/>
        </w:rPr>
        <w:t xml:space="preserve"> </w:t>
      </w:r>
      <w:r w:rsidR="00127882">
        <w:rPr>
          <w:rFonts w:ascii="Calibri" w:hAnsi="Calibri" w:cs="Calibri"/>
          <w:szCs w:val="20"/>
          <w:lang w:val="en-CA"/>
        </w:rPr>
        <w:t xml:space="preserve">the </w:t>
      </w:r>
      <w:r w:rsidR="00D94989">
        <w:rPr>
          <w:rFonts w:ascii="Calibri" w:hAnsi="Calibri" w:cs="Calibri"/>
          <w:szCs w:val="20"/>
          <w:lang w:val="en-CA"/>
        </w:rPr>
        <w:t>contact-aid</w:t>
      </w:r>
      <w:r w:rsidR="001D60C8">
        <w:rPr>
          <w:rFonts w:ascii="Calibri" w:hAnsi="Calibri" w:cs="Calibri"/>
          <w:szCs w:val="20"/>
          <w:lang w:val="en-CA"/>
        </w:rPr>
        <w:t>, and the slope of the force</w:t>
      </w:r>
      <w:r w:rsidR="00043D46">
        <w:rPr>
          <w:rFonts w:ascii="Calibri" w:hAnsi="Calibri" w:cs="Calibri"/>
          <w:szCs w:val="20"/>
          <w:lang w:val="en-CA"/>
        </w:rPr>
        <w:t xml:space="preserve">-deflection curve changes from </w:t>
      </w:r>
      <m:oMath>
        <m:sSub>
          <m:sSubPr>
            <m:ctrlPr>
              <w:rPr>
                <w:rFonts w:ascii="Cambria Math" w:hAnsi="Cambria Math" w:cs="Calibri"/>
                <w:i/>
                <w:szCs w:val="20"/>
                <w:lang w:val="en-CA"/>
              </w:rPr>
            </m:ctrlPr>
          </m:sSubPr>
          <m:e>
            <m:r>
              <w:rPr>
                <w:rFonts w:ascii="Cambria Math" w:hAnsi="Cambria Math" w:cs="Calibri"/>
                <w:szCs w:val="20"/>
                <w:lang w:val="en-CA"/>
              </w:rPr>
              <m:t>K</m:t>
            </m:r>
          </m:e>
          <m:sub>
            <m:r>
              <w:rPr>
                <w:rFonts w:ascii="Cambria Math" w:hAnsi="Cambria Math" w:cs="Calibri"/>
                <w:szCs w:val="20"/>
                <w:lang w:val="en-CA"/>
              </w:rPr>
              <m:t>1</m:t>
            </m:r>
          </m:sub>
        </m:sSub>
      </m:oMath>
      <w:r w:rsidR="00043D46">
        <w:rPr>
          <w:rFonts w:ascii="Calibri" w:hAnsi="Calibri" w:cs="Calibri"/>
          <w:szCs w:val="20"/>
          <w:lang w:val="en-CA"/>
        </w:rPr>
        <w:t xml:space="preserve"> </w:t>
      </w:r>
      <w:proofErr w:type="gramStart"/>
      <w:r w:rsidR="00043D46">
        <w:rPr>
          <w:rFonts w:ascii="Calibri" w:hAnsi="Calibri" w:cs="Calibri"/>
          <w:szCs w:val="20"/>
          <w:lang w:val="en-CA"/>
        </w:rPr>
        <w:t xml:space="preserve">to </w:t>
      </w:r>
      <m:oMath>
        <w:proofErr w:type="gramEnd"/>
        <m:sSub>
          <m:sSubPr>
            <m:ctrlPr>
              <w:rPr>
                <w:rFonts w:ascii="Cambria Math" w:hAnsi="Cambria Math" w:cs="Calibri"/>
                <w:i/>
                <w:szCs w:val="20"/>
                <w:lang w:val="en-CA"/>
              </w:rPr>
            </m:ctrlPr>
          </m:sSubPr>
          <m:e>
            <m:r>
              <w:rPr>
                <w:rFonts w:ascii="Cambria Math" w:hAnsi="Cambria Math" w:cs="Calibri"/>
                <w:szCs w:val="20"/>
                <w:lang w:val="en-CA"/>
              </w:rPr>
              <m:t>K</m:t>
            </m:r>
          </m:e>
          <m:sub>
            <m:r>
              <w:rPr>
                <w:rFonts w:ascii="Cambria Math" w:hAnsi="Cambria Math" w:cs="Calibri"/>
                <w:szCs w:val="20"/>
                <w:lang w:val="en-CA"/>
              </w:rPr>
              <m:t>2</m:t>
            </m:r>
          </m:sub>
        </m:sSub>
      </m:oMath>
      <w:r w:rsidR="00D94989">
        <w:rPr>
          <w:rFonts w:ascii="Calibri" w:hAnsi="Calibri" w:cs="Calibri"/>
          <w:szCs w:val="20"/>
          <w:lang w:val="en-CA"/>
        </w:rPr>
        <w:t xml:space="preserve">. </w:t>
      </w:r>
      <w:r w:rsidR="00744E32">
        <w:rPr>
          <w:rFonts w:ascii="Calibri" w:hAnsi="Calibri" w:cs="Calibri"/>
          <w:szCs w:val="20"/>
          <w:lang w:val="en-CA"/>
        </w:rPr>
        <w:fldChar w:fldCharType="begin"/>
      </w:r>
      <w:r w:rsidR="00CF6CC7">
        <w:rPr>
          <w:rFonts w:ascii="Calibri" w:hAnsi="Calibri" w:cs="Calibri"/>
          <w:szCs w:val="20"/>
          <w:lang w:val="en-CA"/>
        </w:rPr>
        <w:instrText xml:space="preserve"> REF _Ref477939402 \h </w:instrText>
      </w:r>
      <w:r w:rsidR="00744E32">
        <w:rPr>
          <w:rFonts w:ascii="Calibri" w:hAnsi="Calibri" w:cs="Calibri"/>
          <w:szCs w:val="20"/>
          <w:lang w:val="en-CA"/>
        </w:rPr>
      </w:r>
      <w:r w:rsidR="00744E32">
        <w:rPr>
          <w:rFonts w:ascii="Calibri" w:hAnsi="Calibri" w:cs="Calibri"/>
          <w:szCs w:val="20"/>
          <w:lang w:val="en-CA"/>
        </w:rPr>
        <w:fldChar w:fldCharType="separate"/>
      </w:r>
      <w:r w:rsidR="00043D46">
        <w:t>Fig.</w:t>
      </w:r>
      <w:r w:rsidR="00340323">
        <w:t xml:space="preserve"> </w:t>
      </w:r>
      <w:r w:rsidR="00340323">
        <w:rPr>
          <w:noProof/>
        </w:rPr>
        <w:t>4</w:t>
      </w:r>
      <w:r w:rsidR="00744E32">
        <w:rPr>
          <w:rFonts w:ascii="Calibri" w:hAnsi="Calibri" w:cs="Calibri"/>
          <w:szCs w:val="20"/>
          <w:lang w:val="en-CA"/>
        </w:rPr>
        <w:fldChar w:fldCharType="end"/>
      </w:r>
      <w:r w:rsidR="00D94989">
        <w:rPr>
          <w:rFonts w:ascii="Calibri" w:hAnsi="Calibri" w:cs="Calibri"/>
          <w:szCs w:val="20"/>
          <w:lang w:val="en-CA"/>
        </w:rPr>
        <w:t xml:space="preserve">-B depicts the </w:t>
      </w:r>
      <w:r w:rsidR="00127882">
        <w:rPr>
          <w:rFonts w:ascii="Calibri" w:hAnsi="Calibri" w:cs="Calibri"/>
          <w:szCs w:val="20"/>
          <w:lang w:val="en-CA"/>
        </w:rPr>
        <w:t>percent reduction</w:t>
      </w:r>
      <w:r w:rsidR="00D94989">
        <w:rPr>
          <w:rFonts w:ascii="Calibri" w:hAnsi="Calibri" w:cs="Calibri"/>
          <w:szCs w:val="20"/>
          <w:lang w:val="en-CA"/>
        </w:rPr>
        <w:t xml:space="preserve"> in </w:t>
      </w:r>
      <w:r w:rsidR="00127882">
        <w:rPr>
          <w:rFonts w:ascii="Calibri" w:hAnsi="Calibri" w:cs="Calibri"/>
          <w:szCs w:val="20"/>
          <w:lang w:val="en-CA"/>
        </w:rPr>
        <w:t>lateral motion of the top edge of the joint for different contact-aid geometries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127882">
        <w:rPr>
          <w:rFonts w:ascii="Calibri" w:hAnsi="Calibri" w:cs="Calibri"/>
          <w:szCs w:val="20"/>
          <w:lang w:val="en-CA"/>
        </w:rPr>
        <w:t>) when the notch is fully articulated to 30</w:t>
      </w:r>
      <w:r w:rsidR="00127882" w:rsidRPr="0031741E">
        <w:rPr>
          <w:rFonts w:ascii="Calibri" w:hAnsi="Calibri" w:cs="Calibri"/>
          <w:szCs w:val="20"/>
          <w:vertAlign w:val="superscript"/>
          <w:lang w:val="en-CA"/>
        </w:rPr>
        <w:t>o</w:t>
      </w:r>
      <w:r w:rsidR="00127882">
        <w:rPr>
          <w:rFonts w:ascii="Calibri" w:hAnsi="Calibri" w:cs="Calibri"/>
          <w:szCs w:val="20"/>
          <w:lang w:val="en-CA"/>
        </w:rPr>
        <w:t>.</w:t>
      </w:r>
      <w:r w:rsidR="00D94989">
        <w:rPr>
          <w:rFonts w:ascii="Calibri" w:hAnsi="Calibri" w:cs="Calibri"/>
          <w:szCs w:val="20"/>
          <w:lang w:val="en-CA"/>
        </w:rPr>
        <w:t xml:space="preserve"> </w:t>
      </w:r>
    </w:p>
    <w:p w:rsidR="00CA14B4" w:rsidRPr="00A271E1" w:rsidRDefault="00CA14B4" w:rsidP="00A271E1">
      <w:pPr>
        <w:ind w:firstLine="720"/>
      </w:pPr>
      <w:r>
        <w:rPr>
          <w:rFonts w:ascii="Calibri" w:hAnsi="Calibri" w:cs="Calibri"/>
          <w:szCs w:val="20"/>
          <w:lang w:val="en-CA"/>
        </w:rPr>
        <w:t xml:space="preserve">The trade-offs introduced with </w:t>
      </w:r>
      <w:proofErr w:type="gramStart"/>
      <w:r>
        <w:rPr>
          <w:rFonts w:ascii="Calibri" w:hAnsi="Calibri" w:cs="Calibri"/>
          <w:szCs w:val="20"/>
          <w:lang w:val="en-CA"/>
        </w:rPr>
        <w:t>this design, which include</w:t>
      </w:r>
      <w:proofErr w:type="gramEnd"/>
      <w:r>
        <w:rPr>
          <w:rFonts w:ascii="Calibri" w:hAnsi="Calibri" w:cs="Calibri"/>
          <w:szCs w:val="20"/>
          <w:lang w:val="en-CA"/>
        </w:rPr>
        <w:t xml:space="preserve"> an increase in cable tension and increased strain around the contact-aid, will be considered as part of the sensitivity study for this topology in section 3.2.</w:t>
      </w:r>
    </w:p>
    <w:p w:rsidR="006B621A" w:rsidRDefault="00C46C15" w:rsidP="0031741E">
      <w:pPr>
        <w:keepNext/>
        <w:jc w:val="center"/>
      </w:pPr>
      <w:r>
        <w:rPr>
          <w:noProof/>
          <w:lang w:val="en-CA" w:eastAsia="en-CA"/>
        </w:rPr>
        <w:drawing>
          <wp:inline distT="0" distB="0" distL="0" distR="0">
            <wp:extent cx="26162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5321" t="25802" r="30662" b="18430"/>
                    <a:stretch/>
                  </pic:blipFill>
                  <pic:spPr bwMode="auto">
                    <a:xfrm>
                      <a:off x="0" y="0"/>
                      <a:ext cx="2616200" cy="2209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59660E">
        <w:rPr>
          <w:noProof/>
        </w:rPr>
        <w:t xml:space="preserve">  </w:t>
      </w:r>
      <w:r w:rsidR="00181234">
        <w:rPr>
          <w:noProof/>
        </w:rPr>
        <w:t xml:space="preserve"> </w:t>
      </w:r>
      <w:r>
        <w:rPr>
          <w:noProof/>
          <w:lang w:val="en-CA" w:eastAsia="en-CA"/>
        </w:rPr>
        <w:drawing>
          <wp:inline distT="0" distB="0" distL="0" distR="0">
            <wp:extent cx="2692400"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4573" t="25000" r="30128" b="18269"/>
                    <a:stretch/>
                  </pic:blipFill>
                  <pic:spPr bwMode="auto">
                    <a:xfrm>
                      <a:off x="0" y="0"/>
                      <a:ext cx="2692400" cy="2247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372A1" w:rsidRDefault="006B621A" w:rsidP="006B621A">
      <w:pPr>
        <w:pStyle w:val="Caption"/>
        <w:jc w:val="center"/>
      </w:pPr>
      <w:bookmarkStart w:id="16" w:name="_Ref477939402"/>
      <w:r>
        <w:t xml:space="preserve">Figure </w:t>
      </w:r>
      <w:fldSimple w:instr=" SEQ Figure \* ARABIC ">
        <w:r w:rsidR="00340323">
          <w:rPr>
            <w:noProof/>
          </w:rPr>
          <w:t>4</w:t>
        </w:r>
      </w:fldSimple>
      <w:bookmarkEnd w:id="16"/>
      <w:r>
        <w:t xml:space="preserve">: </w:t>
      </w:r>
      <w:r w:rsidR="009E24FD">
        <w:t xml:space="preserve">Illustrative </w:t>
      </w:r>
      <w:r>
        <w:t xml:space="preserve">Example </w:t>
      </w:r>
      <w:r w:rsidR="009E24FD">
        <w:t xml:space="preserve">Demonstrating the </w:t>
      </w:r>
      <w:r>
        <w:t xml:space="preserve">Behavior of a Theoretical Contact-Aided </w:t>
      </w:r>
      <w:r w:rsidR="00C32240">
        <w:t>Notched-tube</w:t>
      </w:r>
      <w:r w:rsidR="00B74E6A">
        <w:t xml:space="preserve"> Complia</w:t>
      </w:r>
      <w:r>
        <w:t xml:space="preserve">nt Joint Compared to a Rectangular </w:t>
      </w:r>
      <w:r w:rsidR="00C32240">
        <w:t>Notched-tube</w:t>
      </w:r>
      <w:r>
        <w:t xml:space="preserve"> </w:t>
      </w:r>
      <w:proofErr w:type="gramStart"/>
      <w:r>
        <w:t>That</w:t>
      </w:r>
      <w:proofErr w:type="gramEnd"/>
      <w:r>
        <w:t xml:space="preserve"> Does Not Have </w:t>
      </w:r>
      <w:r w:rsidR="009E24FD">
        <w:t>the</w:t>
      </w:r>
      <w:r>
        <w:t xml:space="preserve"> Contact-Aid Added</w:t>
      </w:r>
      <w:r w:rsidR="00DA5EF3">
        <w:t xml:space="preserve"> </w:t>
      </w:r>
    </w:p>
    <w:p w:rsidR="00C672F6" w:rsidRPr="00B42C8F" w:rsidRDefault="00B66D75" w:rsidP="00931688">
      <w:pPr>
        <w:rPr>
          <w:rStyle w:val="Heading1Char"/>
        </w:rPr>
      </w:pPr>
      <w:r>
        <w:rPr>
          <w:rStyle w:val="Heading1Char"/>
        </w:rPr>
        <w:t>3</w:t>
      </w:r>
      <w:r w:rsidR="00B42C8F" w:rsidRPr="00B42C8F">
        <w:rPr>
          <w:rStyle w:val="Heading1Char"/>
        </w:rPr>
        <w:t xml:space="preserve"> </w:t>
      </w:r>
      <w:r w:rsidR="003028F7">
        <w:rPr>
          <w:rStyle w:val="Heading1Char"/>
        </w:rPr>
        <w:t xml:space="preserve">Prototype </w:t>
      </w:r>
      <w:proofErr w:type="gramStart"/>
      <w:r w:rsidR="003028F7">
        <w:rPr>
          <w:rStyle w:val="Heading1Char"/>
        </w:rPr>
        <w:t>Development</w:t>
      </w:r>
      <w:proofErr w:type="gramEnd"/>
      <w:r w:rsidR="003028F7">
        <w:rPr>
          <w:rStyle w:val="Heading1Char"/>
        </w:rPr>
        <w:t xml:space="preserve"> With a Focus on</w:t>
      </w:r>
      <w:r w:rsidR="00D93F56">
        <w:rPr>
          <w:rStyle w:val="Heading1Char"/>
        </w:rPr>
        <w:t xml:space="preserve"> Neuroendoscopic Instrument</w:t>
      </w:r>
      <w:r w:rsidR="003028F7">
        <w:rPr>
          <w:rStyle w:val="Heading1Char"/>
        </w:rPr>
        <w:t xml:space="preserve"> Design</w:t>
      </w:r>
    </w:p>
    <w:p w:rsidR="00DA5EF3" w:rsidRDefault="00965F7C" w:rsidP="00D93F56">
      <w:pPr>
        <w:rPr>
          <w:rFonts w:ascii="Calibri" w:hAnsi="Calibri" w:cs="Calibri"/>
          <w:bCs/>
        </w:rPr>
      </w:pPr>
      <w:r>
        <w:rPr>
          <w:rFonts w:ascii="Calibri" w:hAnsi="Calibri" w:cs="Calibri"/>
          <w:bCs/>
        </w:rPr>
        <w:tab/>
      </w:r>
      <w:r w:rsidR="004D1B11">
        <w:rPr>
          <w:rFonts w:ascii="Calibri" w:hAnsi="Calibri" w:cs="Calibri"/>
          <w:bCs/>
        </w:rPr>
        <w:t>T</w:t>
      </w:r>
      <w:r w:rsidR="00A271E1">
        <w:rPr>
          <w:rFonts w:ascii="Calibri" w:hAnsi="Calibri" w:cs="Calibri"/>
          <w:bCs/>
        </w:rPr>
        <w:t>o demonstrate an application of the</w:t>
      </w:r>
      <w:r w:rsidR="00D94989">
        <w:rPr>
          <w:rFonts w:ascii="Calibri" w:hAnsi="Calibri" w:cs="Calibri"/>
          <w:bCs/>
        </w:rPr>
        <w:t xml:space="preserve"> </w:t>
      </w:r>
      <w:r w:rsidR="004D1B11">
        <w:rPr>
          <w:rFonts w:ascii="Calibri" w:hAnsi="Calibri" w:cs="Calibri"/>
          <w:bCs/>
        </w:rPr>
        <w:t xml:space="preserve">CCM </w:t>
      </w:r>
      <w:r w:rsidR="00C32240">
        <w:rPr>
          <w:rFonts w:ascii="Calibri" w:hAnsi="Calibri" w:cs="Calibri"/>
          <w:bCs/>
        </w:rPr>
        <w:t>notched-tube</w:t>
      </w:r>
      <w:r w:rsidR="00A271E1">
        <w:rPr>
          <w:rFonts w:ascii="Calibri" w:hAnsi="Calibri" w:cs="Calibri"/>
          <w:bCs/>
        </w:rPr>
        <w:t xml:space="preserve"> joint, it</w:t>
      </w:r>
      <w:r w:rsidR="00E612F2">
        <w:rPr>
          <w:rFonts w:ascii="Calibri" w:hAnsi="Calibri" w:cs="Calibri"/>
          <w:bCs/>
        </w:rPr>
        <w:t xml:space="preserve"> </w:t>
      </w:r>
      <w:r w:rsidR="00BD476C">
        <w:rPr>
          <w:rFonts w:ascii="Calibri" w:hAnsi="Calibri" w:cs="Calibri"/>
          <w:bCs/>
        </w:rPr>
        <w:t>has been</w:t>
      </w:r>
      <w:r w:rsidR="004D1B11">
        <w:rPr>
          <w:rFonts w:ascii="Calibri" w:hAnsi="Calibri" w:cs="Calibri"/>
          <w:bCs/>
        </w:rPr>
        <w:t xml:space="preserve"> </w:t>
      </w:r>
      <w:r w:rsidR="00A24CED">
        <w:rPr>
          <w:rFonts w:ascii="Calibri" w:hAnsi="Calibri" w:cs="Calibri"/>
          <w:bCs/>
        </w:rPr>
        <w:t>incorporat</w:t>
      </w:r>
      <w:r w:rsidR="00B66D75">
        <w:rPr>
          <w:rFonts w:ascii="Calibri" w:hAnsi="Calibri" w:cs="Calibri"/>
          <w:bCs/>
        </w:rPr>
        <w:t>ed</w:t>
      </w:r>
      <w:r w:rsidR="00A24CED">
        <w:rPr>
          <w:rFonts w:ascii="Calibri" w:hAnsi="Calibri" w:cs="Calibri"/>
          <w:bCs/>
        </w:rPr>
        <w:t xml:space="preserve"> into</w:t>
      </w:r>
      <w:r w:rsidR="00E612F2" w:rsidRPr="00E612F2">
        <w:rPr>
          <w:rFonts w:ascii="Calibri" w:hAnsi="Calibri" w:cs="Calibri"/>
          <w:bCs/>
        </w:rPr>
        <w:t xml:space="preserve"> a neurosurgical instrument shaft to add wrist-like motion </w:t>
      </w:r>
      <w:r w:rsidR="00461199">
        <w:rPr>
          <w:rFonts w:ascii="Calibri" w:hAnsi="Calibri" w:cs="Calibri"/>
          <w:bCs/>
        </w:rPr>
        <w:t>for</w:t>
      </w:r>
      <w:r w:rsidR="00E612F2" w:rsidRPr="00E612F2">
        <w:rPr>
          <w:rFonts w:ascii="Calibri" w:hAnsi="Calibri" w:cs="Calibri"/>
          <w:bCs/>
        </w:rPr>
        <w:t xml:space="preserve"> operating within the </w:t>
      </w:r>
      <w:r w:rsidR="00E612F2">
        <w:rPr>
          <w:rFonts w:ascii="Calibri" w:hAnsi="Calibri" w:cs="Calibri"/>
          <w:bCs/>
        </w:rPr>
        <w:lastRenderedPageBreak/>
        <w:t>ventricles of the brain.</w:t>
      </w:r>
      <w:r w:rsidR="00E612F2" w:rsidRPr="00E612F2">
        <w:rPr>
          <w:rFonts w:ascii="Calibri" w:hAnsi="Calibri" w:cs="Calibri"/>
          <w:bCs/>
        </w:rPr>
        <w:t xml:space="preserve"> </w:t>
      </w:r>
      <w:r w:rsidR="004D1B11">
        <w:rPr>
          <w:rFonts w:ascii="Calibri" w:hAnsi="Calibri" w:cs="Calibri"/>
          <w:bCs/>
        </w:rPr>
        <w:t xml:space="preserve">With the benefits provided by the CCM notch, the capabilities of the joint are expected to </w:t>
      </w:r>
      <w:r w:rsidR="00092DE2">
        <w:rPr>
          <w:rFonts w:ascii="Calibri" w:hAnsi="Calibri" w:cs="Calibri"/>
          <w:bCs/>
        </w:rPr>
        <w:t>provide</w:t>
      </w:r>
      <w:r w:rsidR="004D1B11">
        <w:rPr>
          <w:rFonts w:ascii="Calibri" w:hAnsi="Calibri" w:cs="Calibri"/>
          <w:bCs/>
        </w:rPr>
        <w:t xml:space="preserve"> sufficient stiffness for tissue manipulation beyond what was previously possible. </w:t>
      </w:r>
      <w:r w:rsidR="00A409B9">
        <w:rPr>
          <w:rFonts w:ascii="Calibri" w:hAnsi="Calibri" w:cs="Calibri"/>
          <w:bCs/>
        </w:rPr>
        <w:t xml:space="preserve">To construct a </w:t>
      </w:r>
      <w:proofErr w:type="spellStart"/>
      <w:r w:rsidR="00A409B9">
        <w:rPr>
          <w:rFonts w:ascii="Calibri" w:hAnsi="Calibri" w:cs="Calibri"/>
          <w:bCs/>
        </w:rPr>
        <w:t>neuroendoscopic</w:t>
      </w:r>
      <w:proofErr w:type="spellEnd"/>
      <w:r w:rsidR="00A409B9">
        <w:rPr>
          <w:rFonts w:ascii="Calibri" w:hAnsi="Calibri" w:cs="Calibri"/>
          <w:bCs/>
        </w:rPr>
        <w:t xml:space="preserve"> instrument joint that is compatible with commercial </w:t>
      </w:r>
      <w:proofErr w:type="spellStart"/>
      <w:r w:rsidR="00A409B9">
        <w:rPr>
          <w:rFonts w:ascii="Calibri" w:hAnsi="Calibri" w:cs="Calibri"/>
          <w:bCs/>
        </w:rPr>
        <w:t>ventricuoloscopes</w:t>
      </w:r>
      <w:proofErr w:type="spellEnd"/>
      <w:r w:rsidR="00A409B9">
        <w:rPr>
          <w:rFonts w:ascii="Calibri" w:hAnsi="Calibri" w:cs="Calibri"/>
          <w:bCs/>
        </w:rPr>
        <w:t>, the outer-diameter of the tube should be less than 1.5 mm. For all the joints analyzed in the present work, a tube with an outer-diameter of 1.25 mm and thickness of 0.1 mm was selected to account for any additional covering or sheathing that may be added to the outside of the tube to enclose the notches during surgical use. The physical joints manufactured for this study were constructed from commercially available nickel-titanium (</w:t>
      </w:r>
      <w:proofErr w:type="spellStart"/>
      <w:r w:rsidR="00A409B9">
        <w:rPr>
          <w:rFonts w:ascii="Calibri" w:hAnsi="Calibri" w:cs="Calibri"/>
          <w:bCs/>
        </w:rPr>
        <w:t>nitinol</w:t>
      </w:r>
      <w:proofErr w:type="spellEnd"/>
      <w:r w:rsidR="00A409B9">
        <w:rPr>
          <w:rFonts w:ascii="Calibri" w:hAnsi="Calibri" w:cs="Calibri"/>
          <w:bCs/>
        </w:rPr>
        <w:t xml:space="preserve">) tubes </w:t>
      </w:r>
      <w:r w:rsidR="00A409B9" w:rsidRPr="00DB6877">
        <w:rPr>
          <w:rFonts w:ascii="Calibri" w:hAnsi="Calibri" w:cs="Calibri"/>
          <w:bCs/>
        </w:rPr>
        <w:t>(Confluent Medical Technologies Inc., USA)</w:t>
      </w:r>
      <w:r w:rsidR="00A409B9">
        <w:rPr>
          <w:rFonts w:ascii="Calibri" w:hAnsi="Calibri" w:cs="Calibri"/>
          <w:bCs/>
        </w:rPr>
        <w:t xml:space="preserve">. </w:t>
      </w:r>
      <w:r w:rsidR="00B42C8F">
        <w:rPr>
          <w:rFonts w:ascii="Calibri" w:hAnsi="Calibri" w:cs="Calibri"/>
          <w:bCs/>
        </w:rPr>
        <w:t xml:space="preserve">Previous work </w:t>
      </w:r>
      <w:r w:rsidR="003B6E69">
        <w:rPr>
          <w:rFonts w:ascii="Calibri" w:hAnsi="Calibri" w:cs="Calibri"/>
          <w:bCs/>
        </w:rPr>
        <w:t>that focused on optimizing</w:t>
      </w:r>
      <w:r w:rsidR="00B42C8F">
        <w:rPr>
          <w:rFonts w:ascii="Calibri" w:hAnsi="Calibri" w:cs="Calibri"/>
          <w:bCs/>
        </w:rPr>
        <w:t xml:space="preserve"> the design of a rectangular </w:t>
      </w:r>
      <w:r w:rsidR="00C32240">
        <w:rPr>
          <w:rFonts w:ascii="Calibri" w:hAnsi="Calibri" w:cs="Calibri"/>
          <w:bCs/>
        </w:rPr>
        <w:t>notched-tube</w:t>
      </w:r>
      <w:r w:rsidR="003B6E69">
        <w:rPr>
          <w:rFonts w:ascii="Calibri" w:hAnsi="Calibri" w:cs="Calibri"/>
          <w:bCs/>
        </w:rPr>
        <w:t xml:space="preserve"> topology</w:t>
      </w:r>
      <w:r w:rsidR="00B42C8F">
        <w:rPr>
          <w:rFonts w:ascii="Calibri" w:hAnsi="Calibri" w:cs="Calibri"/>
          <w:bCs/>
        </w:rPr>
        <w:t xml:space="preserve"> for a </w:t>
      </w:r>
      <w:proofErr w:type="spellStart"/>
      <w:r w:rsidR="00B42C8F">
        <w:rPr>
          <w:rFonts w:ascii="Calibri" w:hAnsi="Calibri" w:cs="Calibri"/>
          <w:bCs/>
        </w:rPr>
        <w:t>neuroendoscopic</w:t>
      </w:r>
      <w:proofErr w:type="spellEnd"/>
      <w:r w:rsidR="00B42C8F">
        <w:rPr>
          <w:rFonts w:ascii="Calibri" w:hAnsi="Calibri" w:cs="Calibri"/>
          <w:bCs/>
        </w:rPr>
        <w:t xml:space="preserve"> instrument was presented in </w:t>
      </w:r>
      <w:r w:rsidR="00744E32">
        <w:rPr>
          <w:rFonts w:ascii="Calibri" w:hAnsi="Calibri" w:cs="Calibri"/>
          <w:bCs/>
        </w:rPr>
        <w:fldChar w:fldCharType="begin" w:fldLock="1"/>
      </w:r>
      <w:r w:rsidR="00165B9E">
        <w:rPr>
          <w:rFonts w:ascii="Calibri" w:hAnsi="Calibri" w:cs="Calibri"/>
          <w:bCs/>
        </w:rPr>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"[3]", "plainTextFormattedCitation" : "[3]", "previouslyFormattedCitation" : "[3]" }, "properties" : { "noteIndex" : 0 }, "schema" : "https://github.com/citation-style-language/schema/raw/master/csl-citation.json" }</w:instrText>
      </w:r>
      <w:r w:rsidR="00744E32">
        <w:rPr>
          <w:rFonts w:ascii="Calibri" w:hAnsi="Calibri" w:cs="Calibri"/>
          <w:bCs/>
        </w:rPr>
        <w:fldChar w:fldCharType="separate"/>
      </w:r>
      <w:r w:rsidR="00B42C8F" w:rsidRPr="00B42C8F">
        <w:rPr>
          <w:rFonts w:ascii="Calibri" w:hAnsi="Calibri" w:cs="Calibri"/>
          <w:bCs/>
          <w:noProof/>
        </w:rPr>
        <w:t>[3]</w:t>
      </w:r>
      <w:r w:rsidR="00744E32">
        <w:rPr>
          <w:rFonts w:ascii="Calibri" w:hAnsi="Calibri" w:cs="Calibri"/>
          <w:bCs/>
        </w:rPr>
        <w:fldChar w:fldCharType="end"/>
      </w:r>
      <w:r w:rsidR="00CD3ABB">
        <w:rPr>
          <w:rFonts w:ascii="Calibri" w:hAnsi="Calibri" w:cs="Calibri"/>
          <w:bCs/>
        </w:rPr>
        <w:t>, and t</w:t>
      </w:r>
      <w:r w:rsidR="00B42C8F">
        <w:rPr>
          <w:rFonts w:ascii="Calibri" w:hAnsi="Calibri" w:cs="Calibri"/>
          <w:bCs/>
        </w:rPr>
        <w:t xml:space="preserve">his </w:t>
      </w:r>
      <w:proofErr w:type="spellStart"/>
      <w:r w:rsidR="00B42C8F">
        <w:rPr>
          <w:rFonts w:ascii="Calibri" w:hAnsi="Calibri" w:cs="Calibri"/>
          <w:bCs/>
        </w:rPr>
        <w:t>modelling</w:t>
      </w:r>
      <w:proofErr w:type="spellEnd"/>
      <w:r w:rsidR="00B42C8F">
        <w:rPr>
          <w:rFonts w:ascii="Calibri" w:hAnsi="Calibri" w:cs="Calibri"/>
          <w:bCs/>
        </w:rPr>
        <w:t xml:space="preserve"> technique was used as a starting point for selecting the geometry and layout of a</w:t>
      </w:r>
      <w:r w:rsidR="003B6E69">
        <w:rPr>
          <w:rFonts w:ascii="Calibri" w:hAnsi="Calibri" w:cs="Calibri"/>
          <w:bCs/>
        </w:rPr>
        <w:t xml:space="preserve"> multi-segment </w:t>
      </w:r>
      <w:r w:rsidR="00C32240">
        <w:rPr>
          <w:rFonts w:ascii="Calibri" w:hAnsi="Calibri" w:cs="Calibri"/>
          <w:bCs/>
        </w:rPr>
        <w:t>notched-tube</w:t>
      </w:r>
      <w:r w:rsidR="003B6E69">
        <w:rPr>
          <w:rFonts w:ascii="Calibri" w:hAnsi="Calibri" w:cs="Calibri"/>
          <w:bCs/>
        </w:rPr>
        <w:t xml:space="preserve"> joint</w:t>
      </w:r>
      <w:r w:rsidR="004A61D3">
        <w:rPr>
          <w:rFonts w:ascii="Calibri" w:hAnsi="Calibri" w:cs="Calibri"/>
          <w:bCs/>
        </w:rPr>
        <w:t xml:space="preserve"> </w:t>
      </w:r>
      <w:r w:rsidR="00CD3ABB">
        <w:rPr>
          <w:rFonts w:ascii="Calibri" w:hAnsi="Calibri" w:cs="Calibri"/>
          <w:bCs/>
        </w:rPr>
        <w:t>for this paper.</w:t>
      </w:r>
      <w:r w:rsidR="00794DA9">
        <w:rPr>
          <w:rFonts w:ascii="Calibri" w:hAnsi="Calibri" w:cs="Calibri"/>
          <w:bCs/>
        </w:rPr>
        <w:t xml:space="preserve"> Previous studies have indicated that </w:t>
      </w:r>
      <w:r w:rsidR="00794DA9" w:rsidRPr="00794DA9">
        <w:rPr>
          <w:rFonts w:ascii="Calibri" w:hAnsi="Calibri" w:cs="Calibri"/>
          <w:bCs/>
        </w:rPr>
        <w:t>selecting the minimum length of spacing</w:t>
      </w:r>
      <w:r w:rsidR="00CA76A5">
        <w:rPr>
          <w:rFonts w:ascii="Calibri" w:hAnsi="Calibri" w:cs="Calibri"/>
          <w:bCs/>
        </w:rPr>
        <w:t xml:space="preserve"> (</w:t>
      </w:r>
      <m:oMath>
        <m:r>
          <w:rPr>
            <w:rFonts w:ascii="Cambria Math" w:hAnsi="Cambria Math" w:cs="Calibri"/>
            <w:szCs w:val="20"/>
            <w:lang w:val="en-CA"/>
          </w:rPr>
          <m:t>c</m:t>
        </m:r>
      </m:oMath>
      <w:r w:rsidR="00CA76A5">
        <w:rPr>
          <w:rFonts w:ascii="Calibri" w:hAnsi="Calibri" w:cs="Calibri"/>
          <w:bCs/>
        </w:rPr>
        <w:t>)</w:t>
      </w:r>
      <w:r w:rsidR="00794DA9" w:rsidRPr="00794DA9">
        <w:rPr>
          <w:rFonts w:ascii="Calibri" w:hAnsi="Calibri" w:cs="Calibri"/>
          <w:bCs/>
        </w:rPr>
        <w:t xml:space="preserve"> between the notches</w:t>
      </w:r>
      <w:r w:rsidR="00CA76A5">
        <w:rPr>
          <w:rFonts w:ascii="Calibri" w:hAnsi="Calibri" w:cs="Calibri"/>
          <w:bCs/>
        </w:rPr>
        <w:t xml:space="preserve"> </w:t>
      </w:r>
      <w:r w:rsidR="00794DA9" w:rsidRPr="00794DA9">
        <w:rPr>
          <w:rFonts w:ascii="Calibri" w:hAnsi="Calibri" w:cs="Calibri"/>
          <w:bCs/>
        </w:rPr>
        <w:t xml:space="preserve">will help to </w:t>
      </w:r>
      <w:r w:rsidR="00794DA9">
        <w:rPr>
          <w:rFonts w:ascii="Calibri" w:hAnsi="Calibri" w:cs="Calibri"/>
          <w:bCs/>
        </w:rPr>
        <w:t>achieve the most compact</w:t>
      </w:r>
      <w:r w:rsidR="00794DA9" w:rsidRPr="00794DA9">
        <w:rPr>
          <w:rFonts w:ascii="Calibri" w:hAnsi="Calibri" w:cs="Calibri"/>
          <w:bCs/>
        </w:rPr>
        <w:t xml:space="preserve"> radius of curvature of the joint [1]. </w:t>
      </w:r>
      <w:r w:rsidR="00794DA9">
        <w:rPr>
          <w:rFonts w:ascii="Calibri" w:hAnsi="Calibri" w:cs="Calibri"/>
          <w:bCs/>
        </w:rPr>
        <w:t xml:space="preserve">Further, </w:t>
      </w:r>
      <w:r w:rsidR="00794DA9" w:rsidRPr="00794DA9">
        <w:rPr>
          <w:rFonts w:ascii="Calibri" w:hAnsi="Calibri" w:cs="Calibri"/>
          <w:bCs/>
        </w:rPr>
        <w:t xml:space="preserve">using the fewest possible number of </w:t>
      </w:r>
      <w:r w:rsidR="00794DA9">
        <w:rPr>
          <w:rFonts w:ascii="Calibri" w:hAnsi="Calibri" w:cs="Calibri"/>
          <w:bCs/>
        </w:rPr>
        <w:t xml:space="preserve">deeply cut </w:t>
      </w:r>
      <w:r w:rsidR="00794DA9" w:rsidRPr="00794DA9">
        <w:rPr>
          <w:rFonts w:ascii="Calibri" w:hAnsi="Calibri" w:cs="Calibri"/>
          <w:bCs/>
        </w:rPr>
        <w:t>notches</w:t>
      </w:r>
      <w:r w:rsidR="00794DA9">
        <w:rPr>
          <w:rFonts w:ascii="Calibri" w:hAnsi="Calibri" w:cs="Calibri"/>
          <w:bCs/>
        </w:rPr>
        <w:t>,</w:t>
      </w:r>
      <w:r w:rsidR="00794DA9" w:rsidRPr="00794DA9">
        <w:rPr>
          <w:rFonts w:ascii="Calibri" w:hAnsi="Calibri" w:cs="Calibri"/>
          <w:bCs/>
        </w:rPr>
        <w:t xml:space="preserve"> and maximizing the width</w:t>
      </w:r>
      <w:r w:rsidR="00043D46">
        <w:rPr>
          <w:rFonts w:ascii="Calibri" w:hAnsi="Calibri" w:cs="Calibri"/>
          <w:bCs/>
        </w:rPr>
        <w:t xml:space="preserve"> o</w:t>
      </w:r>
      <w:r w:rsidR="00794DA9" w:rsidRPr="00794DA9">
        <w:rPr>
          <w:rFonts w:ascii="Calibri" w:hAnsi="Calibri" w:cs="Calibri"/>
          <w:bCs/>
        </w:rPr>
        <w:t>f each notch</w:t>
      </w:r>
      <w:r w:rsidR="00794DA9">
        <w:rPr>
          <w:rFonts w:ascii="Calibri" w:hAnsi="Calibri" w:cs="Calibri"/>
          <w:bCs/>
        </w:rPr>
        <w:t>,</w:t>
      </w:r>
      <w:r w:rsidR="00794DA9" w:rsidRPr="00794DA9">
        <w:rPr>
          <w:rFonts w:ascii="Calibri" w:hAnsi="Calibri" w:cs="Calibri"/>
          <w:bCs/>
        </w:rPr>
        <w:t xml:space="preserve"> will </w:t>
      </w:r>
      <w:r w:rsidR="00794DA9">
        <w:rPr>
          <w:rFonts w:ascii="Calibri" w:hAnsi="Calibri" w:cs="Calibri"/>
          <w:bCs/>
        </w:rPr>
        <w:t xml:space="preserve">also </w:t>
      </w:r>
      <w:r w:rsidR="00794DA9" w:rsidRPr="00794DA9">
        <w:rPr>
          <w:rFonts w:ascii="Calibri" w:hAnsi="Calibri" w:cs="Calibri"/>
          <w:bCs/>
        </w:rPr>
        <w:t>ensure the most compact joint design that can a</w:t>
      </w:r>
      <w:r w:rsidR="00794DA9">
        <w:rPr>
          <w:rFonts w:ascii="Calibri" w:hAnsi="Calibri" w:cs="Calibri"/>
          <w:bCs/>
        </w:rPr>
        <w:t xml:space="preserve">chieve a desired bending angle </w:t>
      </w:r>
      <w:r w:rsidR="00794DA9">
        <w:rPr>
          <w:rFonts w:ascii="Calibri" w:hAnsi="Calibri" w:cs="Calibri"/>
        </w:rPr>
        <w:t>[2], [3]</w:t>
      </w:r>
      <w:r w:rsidR="00794DA9">
        <w:rPr>
          <w:rFonts w:ascii="Calibri" w:hAnsi="Calibri" w:cs="Calibri"/>
          <w:bCs/>
        </w:rPr>
        <w:t xml:space="preserve">. These design guidelines were incorporated into the selection of the </w:t>
      </w:r>
      <w:r w:rsidR="00C32240">
        <w:rPr>
          <w:rFonts w:ascii="Calibri" w:hAnsi="Calibri" w:cs="Calibri"/>
          <w:bCs/>
        </w:rPr>
        <w:t>notched-tube</w:t>
      </w:r>
      <w:r w:rsidR="00794DA9">
        <w:rPr>
          <w:rFonts w:ascii="Calibri" w:hAnsi="Calibri" w:cs="Calibri"/>
          <w:bCs/>
        </w:rPr>
        <w:t xml:space="preserve"> geometry.</w:t>
      </w:r>
      <w:r w:rsidR="00CD3ABB">
        <w:rPr>
          <w:rFonts w:ascii="Calibri" w:hAnsi="Calibri" w:cs="Calibri"/>
          <w:bCs/>
        </w:rPr>
        <w:t xml:space="preserve"> T</w:t>
      </w:r>
      <w:r w:rsidR="004A61D3">
        <w:rPr>
          <w:rFonts w:ascii="Calibri" w:hAnsi="Calibri" w:cs="Calibri"/>
          <w:bCs/>
        </w:rPr>
        <w:t>he contact-aid</w:t>
      </w:r>
      <w:r w:rsidR="00B42C8F">
        <w:rPr>
          <w:rFonts w:ascii="Calibri" w:hAnsi="Calibri" w:cs="Calibri"/>
          <w:bCs/>
        </w:rPr>
        <w:t xml:space="preserve"> </w:t>
      </w:r>
      <w:r w:rsidR="003B6E69">
        <w:rPr>
          <w:rFonts w:ascii="Calibri" w:hAnsi="Calibri" w:cs="Calibri"/>
          <w:bCs/>
        </w:rPr>
        <w:t>feature</w:t>
      </w:r>
      <w:r w:rsidR="00B42C8F">
        <w:rPr>
          <w:rFonts w:ascii="Calibri" w:hAnsi="Calibri" w:cs="Calibri"/>
          <w:bCs/>
        </w:rPr>
        <w:t xml:space="preserve"> was</w:t>
      </w:r>
      <w:r w:rsidR="00CD3ABB">
        <w:rPr>
          <w:rFonts w:ascii="Calibri" w:hAnsi="Calibri" w:cs="Calibri"/>
          <w:bCs/>
        </w:rPr>
        <w:t xml:space="preserve"> then subsequently</w:t>
      </w:r>
      <w:r w:rsidR="00B42C8F">
        <w:rPr>
          <w:rFonts w:ascii="Calibri" w:hAnsi="Calibri" w:cs="Calibri"/>
          <w:bCs/>
        </w:rPr>
        <w:t xml:space="preserve"> added</w:t>
      </w:r>
      <w:r w:rsidR="00CD3ABB">
        <w:rPr>
          <w:rFonts w:ascii="Calibri" w:hAnsi="Calibri" w:cs="Calibri"/>
          <w:bCs/>
        </w:rPr>
        <w:t xml:space="preserve"> onto this rectangular geometry</w:t>
      </w:r>
      <w:r w:rsidR="00B42C8F">
        <w:rPr>
          <w:rFonts w:ascii="Calibri" w:hAnsi="Calibri" w:cs="Calibri"/>
          <w:bCs/>
        </w:rPr>
        <w:t xml:space="preserve">. </w:t>
      </w:r>
      <w:r w:rsidR="00DB6877">
        <w:rPr>
          <w:rFonts w:ascii="Calibri" w:hAnsi="Calibri" w:cs="Calibri"/>
          <w:bCs/>
        </w:rPr>
        <w:t>T</w:t>
      </w:r>
      <w:r w:rsidR="00FB0689">
        <w:rPr>
          <w:rFonts w:ascii="Calibri" w:hAnsi="Calibri" w:cs="Calibri"/>
          <w:bCs/>
        </w:rPr>
        <w:t>he</w:t>
      </w:r>
      <w:r w:rsidR="008F65E9">
        <w:rPr>
          <w:rFonts w:ascii="Calibri" w:hAnsi="Calibri" w:cs="Calibri"/>
          <w:bCs/>
        </w:rPr>
        <w:t xml:space="preserve"> </w:t>
      </w:r>
      <w:r w:rsidR="00E56B7B">
        <w:rPr>
          <w:rFonts w:ascii="Calibri" w:hAnsi="Calibri" w:cs="Calibri"/>
          <w:bCs/>
        </w:rPr>
        <w:t xml:space="preserve">number of </w:t>
      </w:r>
      <w:r w:rsidR="008F65E9">
        <w:rPr>
          <w:rFonts w:ascii="Calibri" w:hAnsi="Calibri" w:cs="Calibri"/>
          <w:bCs/>
        </w:rPr>
        <w:t>notch</w:t>
      </w:r>
      <w:r w:rsidR="00E56B7B">
        <w:rPr>
          <w:rFonts w:ascii="Calibri" w:hAnsi="Calibri" w:cs="Calibri"/>
          <w:bCs/>
        </w:rPr>
        <w:t>es</w:t>
      </w:r>
      <w:r w:rsidR="00941F3A">
        <w:rPr>
          <w:rFonts w:ascii="Calibri" w:hAnsi="Calibri" w:cs="Calibri"/>
          <w:bCs/>
        </w:rPr>
        <w:t xml:space="preserve"> </w:t>
      </w:r>
      <m:oMath>
        <m:r>
          <w:rPr>
            <w:rFonts w:ascii="Cambria Math" w:hAnsi="Cambria Math" w:cs="Calibri"/>
            <w:szCs w:val="20"/>
            <w:lang w:val="en-CA"/>
          </w:rPr>
          <m:t>n</m:t>
        </m:r>
      </m:oMath>
      <w:r w:rsidR="00E56B7B">
        <w:rPr>
          <w:rFonts w:ascii="Calibri" w:hAnsi="Calibri" w:cs="Calibri"/>
          <w:bCs/>
        </w:rPr>
        <w:t xml:space="preserve">, </w:t>
      </w:r>
      <w:r w:rsidR="004A61D3">
        <w:rPr>
          <w:rFonts w:ascii="Calibri" w:hAnsi="Calibri" w:cs="Calibri"/>
          <w:bCs/>
        </w:rPr>
        <w:t xml:space="preserve">the </w:t>
      </w:r>
      <w:r w:rsidR="00E56B7B">
        <w:rPr>
          <w:rFonts w:ascii="Calibri" w:hAnsi="Calibri" w:cs="Calibri"/>
          <w:bCs/>
        </w:rPr>
        <w:t>notch cut depth</w:t>
      </w:r>
      <w:r w:rsidR="00941F3A">
        <w:rPr>
          <w:rFonts w:ascii="Calibri" w:hAnsi="Calibri" w:cs="Calibri"/>
          <w:bCs/>
        </w:rPr>
        <w:t xml:space="preserve"> </w:t>
      </w:r>
      <m:oMath>
        <m:r>
          <w:rPr>
            <w:rFonts w:ascii="Cambria Math" w:hAnsi="Cambria Math" w:cs="Calibri"/>
            <w:szCs w:val="20"/>
            <w:lang w:val="en-CA"/>
          </w:rPr>
          <m:t>g</m:t>
        </m:r>
      </m:oMath>
      <w:r w:rsidR="00E56B7B">
        <w:rPr>
          <w:rFonts w:ascii="Calibri" w:hAnsi="Calibri" w:cs="Calibri"/>
          <w:bCs/>
        </w:rPr>
        <w:t>,</w:t>
      </w:r>
      <w:r w:rsidR="008F65E9">
        <w:rPr>
          <w:rFonts w:ascii="Calibri" w:hAnsi="Calibri" w:cs="Calibri"/>
          <w:bCs/>
        </w:rPr>
        <w:t xml:space="preserve"> </w:t>
      </w:r>
      <w:r w:rsidR="004A61D3">
        <w:rPr>
          <w:rFonts w:ascii="Calibri" w:hAnsi="Calibri" w:cs="Calibri"/>
          <w:bCs/>
        </w:rPr>
        <w:t xml:space="preserve">the </w:t>
      </w:r>
      <w:r w:rsidR="008F65E9">
        <w:rPr>
          <w:rFonts w:ascii="Calibri" w:hAnsi="Calibri" w:cs="Calibri"/>
          <w:bCs/>
        </w:rPr>
        <w:t xml:space="preserve">notch </w:t>
      </w:r>
      <w:r w:rsidR="002D6311">
        <w:rPr>
          <w:rFonts w:ascii="Calibri" w:hAnsi="Calibri" w:cs="Calibri"/>
          <w:bCs/>
        </w:rPr>
        <w:t>widt</w:t>
      </w:r>
      <w:r w:rsidR="008F65E9">
        <w:rPr>
          <w:rFonts w:ascii="Calibri" w:hAnsi="Calibri" w:cs="Calibri"/>
          <w:bCs/>
        </w:rPr>
        <w:t>h</w:t>
      </w:r>
      <w:r w:rsidR="00941F3A">
        <w:rPr>
          <w:rFonts w:ascii="Calibri" w:hAnsi="Calibri" w:cs="Calibri"/>
          <w:bCs/>
        </w:rPr>
        <w:t xml:space="preserve"> </w:t>
      </w:r>
      <m:oMath>
        <m:r>
          <w:rPr>
            <w:rFonts w:ascii="Cambria Math" w:hAnsi="Cambria Math" w:cs="Calibri"/>
          </w:rPr>
          <m:t>h</m:t>
        </m:r>
      </m:oMath>
      <w:r w:rsidR="008F65E9">
        <w:rPr>
          <w:rFonts w:ascii="Calibri" w:hAnsi="Calibri" w:cs="Calibri"/>
          <w:bCs/>
        </w:rPr>
        <w:t xml:space="preserve"> and the notch spacing</w:t>
      </w:r>
      <w:r w:rsidR="00941F3A">
        <w:rPr>
          <w:rFonts w:ascii="Calibri" w:hAnsi="Calibri" w:cs="Calibri"/>
          <w:bCs/>
        </w:rPr>
        <w:t xml:space="preserve"> </w:t>
      </w:r>
      <m:oMath>
        <m:r>
          <w:rPr>
            <w:rFonts w:ascii="Cambria Math" w:hAnsi="Cambria Math" w:cs="Calibri"/>
          </w:rPr>
          <m:t>c</m:t>
        </m:r>
      </m:oMath>
      <w:r w:rsidR="00E56B7B">
        <w:rPr>
          <w:rFonts w:ascii="Calibri" w:hAnsi="Calibri" w:cs="Calibri"/>
          <w:bCs/>
        </w:rPr>
        <w:t xml:space="preserve"> for a basic asymmetric rectangular topology</w:t>
      </w:r>
      <w:r w:rsidR="00D17DE5">
        <w:rPr>
          <w:rFonts w:ascii="Calibri" w:hAnsi="Calibri" w:cs="Calibri"/>
          <w:bCs/>
        </w:rPr>
        <w:t xml:space="preserve"> (</w:t>
      </w:r>
      <w:r w:rsidR="009D708E">
        <w:rPr>
          <w:rFonts w:ascii="Calibri" w:hAnsi="Calibri" w:cs="Calibri"/>
          <w:szCs w:val="20"/>
          <w:lang w:val="en-CA"/>
        </w:rPr>
        <w:t>Fig.</w:t>
      </w:r>
      <w:r w:rsidR="00D17DE5">
        <w:rPr>
          <w:rFonts w:ascii="Calibri" w:hAnsi="Calibri" w:cs="Calibri"/>
          <w:szCs w:val="20"/>
          <w:lang w:val="en-CA"/>
        </w:rPr>
        <w:t xml:space="preserve"> 3)</w:t>
      </w:r>
      <w:r w:rsidR="00D93F56">
        <w:rPr>
          <w:rFonts w:ascii="Calibri" w:hAnsi="Calibri" w:cs="Calibri"/>
          <w:bCs/>
        </w:rPr>
        <w:t>, onto which the contact-aid is eventually added,</w:t>
      </w:r>
      <w:r w:rsidR="008F65E9">
        <w:rPr>
          <w:rFonts w:ascii="Calibri" w:hAnsi="Calibri" w:cs="Calibri"/>
          <w:bCs/>
        </w:rPr>
        <w:t xml:space="preserve"> are summarized in Table 1. The</w:t>
      </w:r>
      <w:r w:rsidR="00FB0689">
        <w:rPr>
          <w:rFonts w:ascii="Calibri" w:hAnsi="Calibri" w:cs="Calibri"/>
          <w:bCs/>
        </w:rPr>
        <w:t xml:space="preserve"> </w:t>
      </w:r>
      <w:proofErr w:type="gramStart"/>
      <w:r w:rsidR="00FB0689">
        <w:rPr>
          <w:rFonts w:ascii="Calibri" w:hAnsi="Calibri" w:cs="Calibri"/>
          <w:bCs/>
        </w:rPr>
        <w:t xml:space="preserve">number of notches </w:t>
      </w:r>
      <w:r w:rsidR="008F65E9">
        <w:rPr>
          <w:rFonts w:ascii="Calibri" w:hAnsi="Calibri" w:cs="Calibri"/>
          <w:bCs/>
        </w:rPr>
        <w:t>were</w:t>
      </w:r>
      <w:proofErr w:type="gramEnd"/>
      <w:r w:rsidR="008F65E9">
        <w:rPr>
          <w:rFonts w:ascii="Calibri" w:hAnsi="Calibri" w:cs="Calibri"/>
          <w:bCs/>
        </w:rPr>
        <w:t xml:space="preserve"> chosen to achieve a</w:t>
      </w:r>
      <w:r w:rsidR="00FB0689">
        <w:rPr>
          <w:rFonts w:ascii="Calibri" w:hAnsi="Calibri" w:cs="Calibri"/>
          <w:bCs/>
        </w:rPr>
        <w:t xml:space="preserve"> </w:t>
      </w:r>
      <w:r w:rsidR="00FB0689">
        <w:rPr>
          <w:rFonts w:ascii="Calibri" w:hAnsi="Calibri" w:cs="Calibri"/>
          <w:bCs/>
        </w:rPr>
        <w:lastRenderedPageBreak/>
        <w:t xml:space="preserve">desired bending angle </w:t>
      </w:r>
      <w:r w:rsidR="008F65E9">
        <w:rPr>
          <w:rFonts w:ascii="Calibri" w:hAnsi="Calibri" w:cs="Calibri"/>
          <w:bCs/>
        </w:rPr>
        <w:t xml:space="preserve">of approximately </w:t>
      </w:r>
      <w:r w:rsidR="006A6DDC">
        <w:rPr>
          <w:rFonts w:ascii="Calibri" w:hAnsi="Calibri" w:cs="Calibri"/>
          <w:bCs/>
        </w:rPr>
        <w:t>8</w:t>
      </w:r>
      <w:r w:rsidR="008F65E9">
        <w:rPr>
          <w:rFonts w:ascii="Calibri" w:hAnsi="Calibri" w:cs="Calibri"/>
          <w:bCs/>
        </w:rPr>
        <w:t>0 degrees.</w:t>
      </w:r>
      <w:r w:rsidR="00A409B9">
        <w:rPr>
          <w:rFonts w:ascii="Calibri" w:hAnsi="Calibri" w:cs="Calibri"/>
          <w:bCs/>
        </w:rPr>
        <w:t xml:space="preserve"> The geometry specific to the contact-aid design is analyzed using </w:t>
      </w:r>
      <w:r w:rsidR="003069B8">
        <w:rPr>
          <w:rFonts w:ascii="Calibri" w:hAnsi="Calibri" w:cs="Calibri"/>
          <w:bCs/>
        </w:rPr>
        <w:t>FEM</w:t>
      </w:r>
      <w:r w:rsidR="00A409B9">
        <w:rPr>
          <w:rFonts w:ascii="Calibri" w:hAnsi="Calibri" w:cs="Calibri"/>
          <w:bCs/>
        </w:rPr>
        <w:t xml:space="preserve"> and discussed in the following section.</w:t>
      </w:r>
    </w:p>
    <w:p w:rsidR="007272C1" w:rsidRDefault="007272C1" w:rsidP="007272C1">
      <w:pPr>
        <w:pStyle w:val="Caption"/>
        <w:keepNext/>
        <w:jc w:val="center"/>
      </w:pPr>
      <w:bookmarkStart w:id="17" w:name="_Ref477278854"/>
      <w:r>
        <w:t xml:space="preserve">Table </w:t>
      </w:r>
      <w:fldSimple w:instr=" SEQ Table \* ARABIC ">
        <w:r w:rsidR="00340323">
          <w:rPr>
            <w:noProof/>
          </w:rPr>
          <w:t>1</w:t>
        </w:r>
      </w:fldSimple>
      <w:bookmarkEnd w:id="17"/>
      <w:r>
        <w:t xml:space="preserve">: </w:t>
      </w:r>
      <w:r w:rsidR="00D17DE5">
        <w:t>Rectangular Notch</w:t>
      </w:r>
      <w:r>
        <w:t xml:space="preserve"> Joint </w:t>
      </w:r>
      <w:r w:rsidR="00D17DE5">
        <w:t>Geometry Used as Starting Point for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843"/>
      </w:tblGrid>
      <w:tr w:rsidR="0013559F" w:rsidTr="00E56B7B">
        <w:trPr>
          <w:jc w:val="center"/>
        </w:trPr>
        <w:tc>
          <w:tcPr>
            <w:tcW w:w="3544" w:type="dxa"/>
            <w:tcBorders>
              <w:top w:val="single" w:sz="4" w:space="0" w:color="auto"/>
              <w:bottom w:val="single" w:sz="4" w:space="0" w:color="auto"/>
            </w:tcBorders>
          </w:tcPr>
          <w:p w:rsidR="0013559F" w:rsidRDefault="0013559F" w:rsidP="003666D4">
            <w:pPr>
              <w:spacing w:line="240" w:lineRule="auto"/>
              <w:rPr>
                <w:rFonts w:ascii="Calibri" w:hAnsi="Calibri" w:cs="Calibri"/>
                <w:szCs w:val="20"/>
                <w:lang w:val="en-CA"/>
              </w:rPr>
            </w:pPr>
            <w:r>
              <w:rPr>
                <w:rFonts w:ascii="Calibri" w:hAnsi="Calibri" w:cs="Calibri"/>
                <w:szCs w:val="20"/>
                <w:lang w:val="en-CA"/>
              </w:rPr>
              <w:t>Joint Parameter</w:t>
            </w:r>
          </w:p>
        </w:tc>
        <w:tc>
          <w:tcPr>
            <w:tcW w:w="1843" w:type="dxa"/>
            <w:tcBorders>
              <w:top w:val="single" w:sz="4" w:space="0" w:color="auto"/>
              <w:bottom w:val="single" w:sz="4" w:space="0" w:color="auto"/>
            </w:tcBorders>
          </w:tcPr>
          <w:p w:rsidR="0013559F" w:rsidRDefault="0013559F" w:rsidP="003666D4">
            <w:pPr>
              <w:spacing w:line="240" w:lineRule="auto"/>
              <w:rPr>
                <w:rFonts w:ascii="Calibri" w:hAnsi="Calibri" w:cs="Calibri"/>
                <w:szCs w:val="20"/>
                <w:lang w:val="en-CA"/>
              </w:rPr>
            </w:pPr>
            <w:r>
              <w:rPr>
                <w:rFonts w:ascii="Calibri" w:hAnsi="Calibri" w:cs="Calibri"/>
                <w:szCs w:val="20"/>
                <w:lang w:val="en-CA"/>
              </w:rPr>
              <w:t>Value</w:t>
            </w:r>
          </w:p>
        </w:tc>
      </w:tr>
      <w:tr w:rsidR="0013559F" w:rsidTr="00E56B7B">
        <w:trPr>
          <w:jc w:val="center"/>
        </w:trPr>
        <w:tc>
          <w:tcPr>
            <w:tcW w:w="3544" w:type="dxa"/>
            <w:tcBorders>
              <w:top w:val="single" w:sz="4" w:space="0" w:color="auto"/>
            </w:tcBorders>
          </w:tcPr>
          <w:p w:rsidR="0013559F" w:rsidRP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 xml:space="preserve">Tube Outer Radius </w:t>
            </w:r>
            <m:oMath>
              <w:bookmarkStart w:id="18" w:name="OLE_LINK24"/>
              <w:bookmarkStart w:id="19" w:name="OLE_LINK25"/>
              <w:bookmarkStart w:id="20" w:name="OLE_LINK26"/>
              <m:sSub>
                <m:sSubPr>
                  <m:ctrlPr>
                    <w:rPr>
                      <w:rFonts w:ascii="Cambria Math" w:hAnsi="Cambria Math" w:cs="Calibri"/>
                      <w:i/>
                      <w:szCs w:val="20"/>
                      <w:lang w:val="en-CA"/>
                    </w:rPr>
                  </m:ctrlPr>
                </m:sSubPr>
                <m:e>
                  <m:r>
                    <w:rPr>
                      <w:rFonts w:ascii="Cambria Math" w:hAnsi="Cambria Math" w:cs="Calibri"/>
                      <w:szCs w:val="20"/>
                      <w:lang w:val="en-CA"/>
                    </w:rPr>
                    <m:t>r</m:t>
                  </m:r>
                </m:e>
                <m:sub>
                  <m:r>
                    <w:rPr>
                      <w:rFonts w:ascii="Cambria Math" w:hAnsi="Cambria Math" w:cs="Calibri"/>
                      <w:szCs w:val="20"/>
                      <w:lang w:val="en-CA"/>
                    </w:rPr>
                    <m:t>o</m:t>
                  </m:r>
                </m:sub>
              </m:sSub>
            </m:oMath>
            <w:bookmarkEnd w:id="18"/>
            <w:bookmarkEnd w:id="19"/>
            <w:bookmarkEnd w:id="20"/>
          </w:p>
        </w:tc>
        <w:tc>
          <w:tcPr>
            <w:tcW w:w="1843" w:type="dxa"/>
            <w:tcBorders>
              <w:top w:val="single" w:sz="4" w:space="0" w:color="auto"/>
            </w:tcBorders>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0.62 mm</w:t>
            </w:r>
          </w:p>
        </w:tc>
      </w:tr>
      <w:tr w:rsidR="0053222F" w:rsidTr="00E56B7B">
        <w:trPr>
          <w:jc w:val="center"/>
        </w:trPr>
        <w:tc>
          <w:tcPr>
            <w:tcW w:w="3544" w:type="dxa"/>
          </w:tcPr>
          <w:p w:rsidR="0053222F" w:rsidRDefault="00C46C15" w:rsidP="003666D4">
            <w:pPr>
              <w:spacing w:line="240" w:lineRule="auto"/>
              <w:jc w:val="center"/>
              <w:rPr>
                <w:rFonts w:ascii="Calibri" w:hAnsi="Calibri" w:cs="Calibri"/>
                <w:i/>
                <w:szCs w:val="20"/>
                <w:lang w:val="en-CA"/>
              </w:rPr>
            </w:pPr>
            <w:r>
              <w:rPr>
                <w:rFonts w:ascii="Calibri" w:hAnsi="Calibri" w:cs="Calibri"/>
                <w:i/>
                <w:szCs w:val="20"/>
                <w:lang w:val="en-CA"/>
              </w:rPr>
              <w:t xml:space="preserve">Tube Inner Radius </w:t>
            </w:r>
            <m:oMath>
              <m:sSub>
                <m:sSubPr>
                  <m:ctrlPr>
                    <w:rPr>
                      <w:rFonts w:ascii="Cambria Math" w:hAnsi="Cambria Math" w:cs="Calibri"/>
                      <w:i/>
                      <w:szCs w:val="20"/>
                      <w:lang w:val="en-CA"/>
                    </w:rPr>
                  </m:ctrlPr>
                </m:sSubPr>
                <m:e>
                  <m:r>
                    <w:rPr>
                      <w:rFonts w:ascii="Cambria Math" w:hAnsi="Cambria Math" w:cs="Calibri"/>
                      <w:szCs w:val="20"/>
                      <w:lang w:val="en-CA"/>
                    </w:rPr>
                    <m:t>r</m:t>
                  </m:r>
                </m:e>
                <m:sub>
                  <m:r>
                    <w:rPr>
                      <w:rFonts w:ascii="Cambria Math" w:hAnsi="Cambria Math" w:cs="Calibri"/>
                      <w:szCs w:val="20"/>
                      <w:lang w:val="en-CA"/>
                    </w:rPr>
                    <m:t>i</m:t>
                  </m:r>
                </m:sub>
              </m:sSub>
            </m:oMath>
          </w:p>
        </w:tc>
        <w:tc>
          <w:tcPr>
            <w:tcW w:w="1843" w:type="dxa"/>
          </w:tcPr>
          <w:p w:rsidR="0053222F" w:rsidRDefault="00E56B7B" w:rsidP="003666D4">
            <w:pPr>
              <w:spacing w:line="240" w:lineRule="auto"/>
              <w:jc w:val="center"/>
              <w:rPr>
                <w:rFonts w:ascii="Calibri" w:hAnsi="Calibri" w:cs="Calibri"/>
                <w:szCs w:val="20"/>
                <w:lang w:val="en-CA"/>
              </w:rPr>
            </w:pPr>
            <w:r>
              <w:rPr>
                <w:rFonts w:ascii="Calibri" w:hAnsi="Calibri" w:cs="Calibri"/>
                <w:szCs w:val="20"/>
                <w:lang w:val="en-CA"/>
              </w:rPr>
              <w:t>0.52 mm</w:t>
            </w:r>
          </w:p>
        </w:tc>
      </w:tr>
      <w:tr w:rsidR="00E56B7B" w:rsidTr="00E56B7B">
        <w:trPr>
          <w:jc w:val="center"/>
        </w:trPr>
        <w:tc>
          <w:tcPr>
            <w:tcW w:w="3544" w:type="dxa"/>
          </w:tcPr>
          <w:p w:rsidR="00E56B7B" w:rsidRPr="00E56B7B" w:rsidRDefault="00C46C15" w:rsidP="003666D4">
            <w:pPr>
              <w:spacing w:line="240" w:lineRule="auto"/>
              <w:jc w:val="center"/>
              <w:rPr>
                <w:rFonts w:ascii="Calibri" w:hAnsi="Calibri" w:cs="Calibri"/>
                <w:i/>
                <w:szCs w:val="20"/>
                <w:lang w:val="en-CA"/>
              </w:rPr>
            </w:pPr>
            <w:r>
              <w:rPr>
                <w:rFonts w:ascii="Calibri" w:hAnsi="Calibri" w:cs="Calibri"/>
                <w:i/>
                <w:szCs w:val="20"/>
                <w:lang w:val="en-CA"/>
              </w:rPr>
              <w:t xml:space="preserve">Notch Cut Depth </w:t>
            </w:r>
            <m:oMath>
              <m:r>
                <w:rPr>
                  <w:rFonts w:ascii="Cambria Math" w:hAnsi="Cambria Math" w:cs="Calibri"/>
                  <w:szCs w:val="20"/>
                  <w:lang w:val="en-CA"/>
                </w:rPr>
                <m:t>g</m:t>
              </m:r>
            </m:oMath>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1.00 mm</w:t>
            </w:r>
          </w:p>
        </w:tc>
      </w:tr>
      <w:tr w:rsidR="00E56B7B" w:rsidTr="00E56B7B">
        <w:trPr>
          <w:jc w:val="center"/>
        </w:trPr>
        <w:tc>
          <w:tcPr>
            <w:tcW w:w="3544" w:type="dxa"/>
          </w:tcPr>
          <w:p w:rsid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Notch</w:t>
            </w:r>
            <w:r w:rsidR="00BD476C">
              <w:rPr>
                <w:rFonts w:ascii="Calibri" w:hAnsi="Calibri" w:cs="Calibri"/>
                <w:i/>
                <w:szCs w:val="20"/>
                <w:lang w:val="en-CA"/>
              </w:rPr>
              <w:t xml:space="preserve"> Width</w:t>
            </w:r>
            <w:r w:rsidR="00C46C15">
              <w:rPr>
                <w:rFonts w:ascii="Calibri" w:hAnsi="Calibri" w:cs="Calibri"/>
                <w:i/>
                <w:szCs w:val="20"/>
                <w:lang w:val="en-CA"/>
              </w:rPr>
              <w:t xml:space="preserve"> </w:t>
            </w:r>
            <m:oMath>
              <m:r>
                <w:rPr>
                  <w:rFonts w:ascii="Cambria Math" w:hAnsi="Cambria Math" w:cs="Calibri"/>
                  <w:szCs w:val="20"/>
                  <w:lang w:val="en-CA"/>
                </w:rPr>
                <m:t>h</m:t>
              </m:r>
            </m:oMath>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1.60 mm</w:t>
            </w:r>
          </w:p>
        </w:tc>
      </w:tr>
      <w:tr w:rsidR="00E56B7B" w:rsidTr="00E56B7B">
        <w:trPr>
          <w:jc w:val="center"/>
        </w:trPr>
        <w:tc>
          <w:tcPr>
            <w:tcW w:w="3544" w:type="dxa"/>
          </w:tcPr>
          <w:p w:rsidR="00E56B7B" w:rsidRDefault="00E56B7B" w:rsidP="003666D4">
            <w:pPr>
              <w:spacing w:line="240" w:lineRule="auto"/>
              <w:jc w:val="center"/>
              <w:rPr>
                <w:rFonts w:ascii="Calibri" w:hAnsi="Calibri" w:cs="Calibri"/>
                <w:i/>
                <w:szCs w:val="20"/>
                <w:lang w:val="en-CA"/>
              </w:rPr>
            </w:pPr>
            <w:r>
              <w:rPr>
                <w:rFonts w:ascii="Calibri" w:hAnsi="Calibri" w:cs="Calibri"/>
                <w:i/>
                <w:szCs w:val="20"/>
                <w:lang w:val="en-CA"/>
              </w:rPr>
              <w:t xml:space="preserve">Notch Spacing </w:t>
            </w:r>
            <m:oMath>
              <m:r>
                <w:rPr>
                  <w:rFonts w:ascii="Cambria Math" w:hAnsi="Cambria Math" w:cs="Calibri"/>
                  <w:szCs w:val="20"/>
                  <w:lang w:val="en-CA"/>
                </w:rPr>
                <m:t>c</m:t>
              </m:r>
            </m:oMath>
          </w:p>
        </w:tc>
        <w:tc>
          <w:tcPr>
            <w:tcW w:w="1843" w:type="dxa"/>
          </w:tcPr>
          <w:p w:rsidR="00E56B7B" w:rsidRDefault="00E56B7B" w:rsidP="003666D4">
            <w:pPr>
              <w:spacing w:line="240" w:lineRule="auto"/>
              <w:jc w:val="center"/>
              <w:rPr>
                <w:rFonts w:ascii="Calibri" w:hAnsi="Calibri" w:cs="Calibri"/>
                <w:szCs w:val="20"/>
                <w:lang w:val="en-CA"/>
              </w:rPr>
            </w:pPr>
            <w:r>
              <w:rPr>
                <w:rFonts w:ascii="Calibri" w:hAnsi="Calibri" w:cs="Calibri"/>
                <w:szCs w:val="20"/>
                <w:lang w:val="en-CA"/>
              </w:rPr>
              <w:t>0.62 mm</w:t>
            </w:r>
          </w:p>
        </w:tc>
      </w:tr>
      <w:tr w:rsidR="00BD476C" w:rsidTr="00E56B7B">
        <w:trPr>
          <w:jc w:val="center"/>
        </w:trPr>
        <w:tc>
          <w:tcPr>
            <w:tcW w:w="3544" w:type="dxa"/>
          </w:tcPr>
          <w:p w:rsidR="00BD476C" w:rsidRDefault="00BD476C" w:rsidP="003666D4">
            <w:pPr>
              <w:spacing w:line="240" w:lineRule="auto"/>
              <w:jc w:val="center"/>
              <w:rPr>
                <w:rFonts w:ascii="Calibri" w:hAnsi="Calibri" w:cs="Calibri"/>
                <w:i/>
                <w:szCs w:val="20"/>
                <w:lang w:val="en-CA"/>
              </w:rPr>
            </w:pPr>
            <w:r>
              <w:rPr>
                <w:rFonts w:ascii="Calibri" w:hAnsi="Calibri" w:cs="Calibri"/>
                <w:i/>
                <w:szCs w:val="20"/>
                <w:lang w:val="en-CA"/>
              </w:rPr>
              <w:t>Notch Fillet Radius</w:t>
            </w:r>
            <w:r w:rsidR="00C46C15">
              <w:rPr>
                <w:rFonts w:ascii="Calibri" w:hAnsi="Calibri" w:cs="Calibri"/>
                <w:i/>
                <w:szCs w:val="20"/>
                <w:lang w:val="en-CA"/>
              </w:rPr>
              <w:t xml:space="preserve"> </w:t>
            </w:r>
            <m:oMath>
              <m:r>
                <w:rPr>
                  <w:rFonts w:ascii="Cambria Math" w:hAnsi="Cambria Math" w:cs="Calibri"/>
                  <w:szCs w:val="20"/>
                  <w:lang w:val="en-CA"/>
                </w:rPr>
                <m:t>R</m:t>
              </m:r>
            </m:oMath>
          </w:p>
        </w:tc>
        <w:tc>
          <w:tcPr>
            <w:tcW w:w="1843" w:type="dxa"/>
          </w:tcPr>
          <w:p w:rsidR="00BD476C" w:rsidRDefault="00BD476C" w:rsidP="003666D4">
            <w:pPr>
              <w:spacing w:line="240" w:lineRule="auto"/>
              <w:jc w:val="center"/>
              <w:rPr>
                <w:rFonts w:ascii="Calibri" w:hAnsi="Calibri" w:cs="Calibri"/>
                <w:szCs w:val="20"/>
                <w:lang w:val="en-CA"/>
              </w:rPr>
            </w:pPr>
            <w:r>
              <w:rPr>
                <w:rFonts w:ascii="Calibri" w:hAnsi="Calibri" w:cs="Calibri"/>
                <w:szCs w:val="20"/>
                <w:lang w:val="en-CA"/>
              </w:rPr>
              <w:t>0.2 mm</w:t>
            </w:r>
          </w:p>
        </w:tc>
      </w:tr>
      <w:tr w:rsidR="0013559F" w:rsidTr="00E56B7B">
        <w:trPr>
          <w:jc w:val="center"/>
        </w:trPr>
        <w:tc>
          <w:tcPr>
            <w:tcW w:w="3544" w:type="dxa"/>
          </w:tcPr>
          <w:p w:rsidR="0013559F" w:rsidRPr="00D64724" w:rsidRDefault="0013559F" w:rsidP="003666D4">
            <w:pPr>
              <w:spacing w:line="240" w:lineRule="auto"/>
              <w:jc w:val="center"/>
              <w:rPr>
                <w:rFonts w:ascii="Calibri" w:hAnsi="Calibri" w:cs="Calibri"/>
                <w:i/>
                <w:szCs w:val="20"/>
                <w:lang w:val="en-CA"/>
              </w:rPr>
            </w:pPr>
            <w:r>
              <w:rPr>
                <w:rFonts w:ascii="Calibri" w:hAnsi="Calibri" w:cs="Calibri"/>
                <w:i/>
                <w:szCs w:val="20"/>
                <w:lang w:val="en-CA"/>
              </w:rPr>
              <w:t>Number of Notches</w:t>
            </w:r>
            <w:r w:rsidR="00C46C15">
              <w:rPr>
                <w:rFonts w:ascii="Calibri" w:hAnsi="Calibri" w:cs="Calibri"/>
                <w:i/>
                <w:szCs w:val="20"/>
                <w:lang w:val="en-CA"/>
              </w:rPr>
              <w:t xml:space="preserve"> </w:t>
            </w:r>
            <m:oMath>
              <m:r>
                <w:rPr>
                  <w:rFonts w:ascii="Cambria Math" w:hAnsi="Cambria Math" w:cs="Calibri"/>
                  <w:szCs w:val="20"/>
                  <w:lang w:val="en-CA"/>
                </w:rPr>
                <m:t>n</m:t>
              </m:r>
            </m:oMath>
          </w:p>
        </w:tc>
        <w:tc>
          <w:tcPr>
            <w:tcW w:w="1843" w:type="dxa"/>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3</w:t>
            </w:r>
          </w:p>
        </w:tc>
      </w:tr>
      <w:tr w:rsidR="0013559F" w:rsidTr="00E56B7B">
        <w:trPr>
          <w:jc w:val="center"/>
        </w:trPr>
        <w:tc>
          <w:tcPr>
            <w:tcW w:w="3544" w:type="dxa"/>
            <w:tcBorders>
              <w:bottom w:val="single" w:sz="4" w:space="0" w:color="auto"/>
            </w:tcBorders>
          </w:tcPr>
          <w:p w:rsidR="0013559F" w:rsidRPr="00D64724" w:rsidRDefault="0013559F" w:rsidP="003666D4">
            <w:pPr>
              <w:spacing w:line="240" w:lineRule="auto"/>
              <w:jc w:val="center"/>
              <w:rPr>
                <w:rFonts w:ascii="Calibri" w:hAnsi="Calibri" w:cs="Calibri"/>
                <w:i/>
                <w:szCs w:val="20"/>
                <w:lang w:val="en-CA"/>
              </w:rPr>
            </w:pPr>
            <w:r>
              <w:rPr>
                <w:rFonts w:ascii="Calibri" w:hAnsi="Calibri" w:cs="Calibri"/>
                <w:i/>
                <w:szCs w:val="20"/>
                <w:lang w:val="en-CA"/>
              </w:rPr>
              <w:t>Desired Bending Angle</w:t>
            </w:r>
          </w:p>
        </w:tc>
        <w:tc>
          <w:tcPr>
            <w:tcW w:w="1843" w:type="dxa"/>
            <w:tcBorders>
              <w:bottom w:val="single" w:sz="4" w:space="0" w:color="auto"/>
            </w:tcBorders>
          </w:tcPr>
          <w:p w:rsidR="0013559F" w:rsidRDefault="0013559F" w:rsidP="003666D4">
            <w:pPr>
              <w:spacing w:line="240" w:lineRule="auto"/>
              <w:jc w:val="center"/>
              <w:rPr>
                <w:rFonts w:ascii="Calibri" w:hAnsi="Calibri" w:cs="Calibri"/>
                <w:szCs w:val="20"/>
                <w:lang w:val="en-CA"/>
              </w:rPr>
            </w:pPr>
            <w:r>
              <w:rPr>
                <w:rFonts w:ascii="Calibri" w:hAnsi="Calibri" w:cs="Calibri"/>
                <w:szCs w:val="20"/>
                <w:lang w:val="en-CA"/>
              </w:rPr>
              <w:t xml:space="preserve">~ </w:t>
            </w:r>
            <w:r w:rsidR="006A6DDC">
              <w:rPr>
                <w:rFonts w:ascii="Calibri" w:hAnsi="Calibri" w:cs="Calibri"/>
                <w:szCs w:val="20"/>
                <w:lang w:val="en-CA"/>
              </w:rPr>
              <w:t>8</w:t>
            </w:r>
            <w:r>
              <w:rPr>
                <w:rFonts w:ascii="Calibri" w:hAnsi="Calibri" w:cs="Calibri"/>
                <w:szCs w:val="20"/>
                <w:lang w:val="en-CA"/>
              </w:rPr>
              <w:t>0 Degrees</w:t>
            </w:r>
          </w:p>
        </w:tc>
      </w:tr>
    </w:tbl>
    <w:p w:rsidR="0013559F" w:rsidRDefault="0013559F" w:rsidP="00E15A07">
      <w:pPr>
        <w:rPr>
          <w:rFonts w:ascii="Calibri" w:hAnsi="Calibri" w:cs="Calibri"/>
          <w:bCs/>
        </w:rPr>
      </w:pPr>
    </w:p>
    <w:p w:rsidR="00E15A07" w:rsidRDefault="001171AC" w:rsidP="001C4562">
      <w:pPr>
        <w:pStyle w:val="Heading1"/>
      </w:pPr>
      <w:r>
        <w:t>3</w:t>
      </w:r>
      <w:r w:rsidR="0013559F">
        <w:t>.</w:t>
      </w:r>
      <w:r w:rsidR="001C4562">
        <w:t>1</w:t>
      </w:r>
      <w:r w:rsidR="0013559F">
        <w:t xml:space="preserve"> FINITE ELEMENT MODELLING</w:t>
      </w:r>
      <w:r w:rsidR="001C4562">
        <w:t xml:space="preserve"> for </w:t>
      </w:r>
      <w:r w:rsidR="004A61D3">
        <w:t>Contact-Aid</w:t>
      </w:r>
      <w:r w:rsidR="001C4562">
        <w:t xml:space="preserve"> s</w:t>
      </w:r>
      <w:r w:rsidR="004A61D3">
        <w:t>izing</w:t>
      </w:r>
      <w:r w:rsidR="001C4562">
        <w:t xml:space="preserve"> </w:t>
      </w:r>
    </w:p>
    <w:bookmarkEnd w:id="14"/>
    <w:p w:rsidR="00F76450" w:rsidRDefault="00E15A07" w:rsidP="002113B6">
      <w:pPr>
        <w:ind w:firstLine="720"/>
        <w:rPr>
          <w:rFonts w:ascii="Calibri" w:hAnsi="Calibri" w:cs="Calibri"/>
          <w:szCs w:val="20"/>
          <w:lang w:val="en-CA"/>
        </w:rPr>
      </w:pPr>
      <w:r>
        <w:rPr>
          <w:rFonts w:ascii="Calibri" w:hAnsi="Calibri" w:cs="Calibri"/>
          <w:szCs w:val="20"/>
        </w:rPr>
        <w:t xml:space="preserve">A </w:t>
      </w:r>
      <w:r w:rsidR="007272C1">
        <w:rPr>
          <w:rFonts w:ascii="Calibri" w:hAnsi="Calibri" w:cs="Calibri"/>
          <w:szCs w:val="20"/>
        </w:rPr>
        <w:t>sensitivity</w:t>
      </w:r>
      <w:r>
        <w:rPr>
          <w:rFonts w:ascii="Calibri" w:hAnsi="Calibri" w:cs="Calibri"/>
          <w:szCs w:val="20"/>
        </w:rPr>
        <w:t xml:space="preserve"> study was conducted using the </w:t>
      </w:r>
      <w:r w:rsidR="004D765C">
        <w:rPr>
          <w:rFonts w:ascii="Calibri" w:hAnsi="Calibri" w:cs="Calibri"/>
          <w:szCs w:val="20"/>
        </w:rPr>
        <w:t>FEM</w:t>
      </w:r>
      <w:r>
        <w:rPr>
          <w:rFonts w:ascii="Calibri" w:hAnsi="Calibri" w:cs="Calibri"/>
          <w:szCs w:val="20"/>
        </w:rPr>
        <w:t xml:space="preserve"> package </w:t>
      </w:r>
      <w:r w:rsidRPr="000700B1">
        <w:rPr>
          <w:rFonts w:ascii="Calibri" w:hAnsi="Calibri" w:cs="Calibri"/>
          <w:szCs w:val="20"/>
        </w:rPr>
        <w:t>ANSYS</w:t>
      </w:r>
      <w:r>
        <w:rPr>
          <w:rFonts w:ascii="Calibri" w:hAnsi="Calibri" w:cs="Calibri"/>
          <w:szCs w:val="20"/>
        </w:rPr>
        <w:t xml:space="preserve"> </w:t>
      </w:r>
      <w:r w:rsidRPr="00444AE2">
        <w:rPr>
          <w:rFonts w:ascii="Calibri" w:hAnsi="Calibri" w:cs="Calibri"/>
          <w:szCs w:val="20"/>
        </w:rPr>
        <w:t>15.0 Research Version</w:t>
      </w:r>
      <w:r>
        <w:rPr>
          <w:rFonts w:ascii="Calibri" w:hAnsi="Calibri" w:cs="Calibri"/>
          <w:szCs w:val="20"/>
        </w:rPr>
        <w:t xml:space="preserve"> (ANSYS</w:t>
      </w:r>
      <w:r w:rsidRPr="00B30CD0">
        <w:rPr>
          <w:rFonts w:ascii="Calibri" w:hAnsi="Calibri" w:cs="Calibri"/>
          <w:szCs w:val="20"/>
        </w:rPr>
        <w:t xml:space="preserve"> Inc.</w:t>
      </w:r>
      <w:r>
        <w:rPr>
          <w:rFonts w:ascii="Calibri" w:hAnsi="Calibri" w:cs="Calibri"/>
          <w:szCs w:val="20"/>
        </w:rPr>
        <w:t>, USA)</w:t>
      </w:r>
      <w:r w:rsidR="00A119B1">
        <w:rPr>
          <w:rFonts w:ascii="Calibri" w:hAnsi="Calibri" w:cs="Calibri"/>
          <w:szCs w:val="20"/>
        </w:rPr>
        <w:t xml:space="preserve"> to inform </w:t>
      </w:r>
      <w:r w:rsidR="00261823">
        <w:rPr>
          <w:rFonts w:ascii="Calibri" w:hAnsi="Calibri" w:cs="Calibri"/>
          <w:szCs w:val="20"/>
        </w:rPr>
        <w:t xml:space="preserve">the sizing of the </w:t>
      </w:r>
      <w:r w:rsidR="007D0198">
        <w:rPr>
          <w:rFonts w:ascii="Calibri" w:hAnsi="Calibri" w:cs="Calibri"/>
          <w:szCs w:val="20"/>
        </w:rPr>
        <w:t>contact-aid geometry</w:t>
      </w:r>
      <w:r w:rsidR="007272C1">
        <w:rPr>
          <w:rFonts w:ascii="Calibri" w:hAnsi="Calibri" w:cs="Calibri"/>
          <w:szCs w:val="20"/>
        </w:rPr>
        <w:t xml:space="preserve"> shown in </w:t>
      </w:r>
      <w:r w:rsidR="00744E32">
        <w:rPr>
          <w:rFonts w:ascii="Calibri" w:hAnsi="Calibri" w:cs="Calibri"/>
          <w:szCs w:val="20"/>
        </w:rPr>
        <w:fldChar w:fldCharType="begin"/>
      </w:r>
      <w:r w:rsidR="00AA50AA">
        <w:rPr>
          <w:rFonts w:ascii="Calibri" w:hAnsi="Calibri" w:cs="Calibri"/>
          <w:szCs w:val="20"/>
        </w:rPr>
        <w:instrText xml:space="preserve"> REF _Ref477264663 \h </w:instrText>
      </w:r>
      <w:r w:rsidR="00744E32">
        <w:rPr>
          <w:rFonts w:ascii="Calibri" w:hAnsi="Calibri" w:cs="Calibri"/>
          <w:szCs w:val="20"/>
        </w:rPr>
      </w:r>
      <w:r w:rsidR="00744E32">
        <w:rPr>
          <w:rFonts w:ascii="Calibri" w:hAnsi="Calibri" w:cs="Calibri"/>
          <w:szCs w:val="20"/>
        </w:rPr>
        <w:fldChar w:fldCharType="separate"/>
      </w:r>
      <w:r w:rsidR="00BD6894">
        <w:t>Fig.</w:t>
      </w:r>
      <w:r w:rsidR="00340323">
        <w:t xml:space="preserve"> </w:t>
      </w:r>
      <w:r w:rsidR="00340323">
        <w:rPr>
          <w:noProof/>
        </w:rPr>
        <w:t>3</w:t>
      </w:r>
      <w:r w:rsidR="00744E32">
        <w:rPr>
          <w:rFonts w:ascii="Calibri" w:hAnsi="Calibri" w:cs="Calibri"/>
          <w:szCs w:val="20"/>
        </w:rPr>
        <w:fldChar w:fldCharType="end"/>
      </w:r>
      <w:r>
        <w:rPr>
          <w:rFonts w:ascii="Calibri" w:hAnsi="Calibri" w:cs="Calibri"/>
          <w:szCs w:val="20"/>
        </w:rPr>
        <w:t>.</w:t>
      </w:r>
      <w:r w:rsidR="006746EA">
        <w:rPr>
          <w:rFonts w:ascii="Calibri" w:hAnsi="Calibri" w:cs="Calibri"/>
          <w:szCs w:val="20"/>
        </w:rPr>
        <w:t xml:space="preserve"> </w:t>
      </w:r>
      <w:r w:rsidR="00F047ED">
        <w:rPr>
          <w:rFonts w:ascii="Calibri" w:hAnsi="Calibri" w:cs="Calibri"/>
          <w:szCs w:val="20"/>
        </w:rPr>
        <w:t xml:space="preserve">The study </w:t>
      </w:r>
      <w:r w:rsidR="001171AC">
        <w:rPr>
          <w:rFonts w:ascii="Calibri" w:hAnsi="Calibri" w:cs="Calibri"/>
          <w:szCs w:val="20"/>
        </w:rPr>
        <w:t xml:space="preserve">explores </w:t>
      </w:r>
      <w:r w:rsidR="002227FC">
        <w:rPr>
          <w:rFonts w:ascii="Calibri" w:hAnsi="Calibri" w:cs="Calibri"/>
          <w:szCs w:val="20"/>
        </w:rPr>
        <w:t>the impact of</w:t>
      </w:r>
      <w:r w:rsidR="001171AC">
        <w:rPr>
          <w:rFonts w:ascii="Calibri" w:hAnsi="Calibri" w:cs="Calibri"/>
          <w:szCs w:val="20"/>
        </w:rPr>
        <w:t xml:space="preserve"> varying contact-aid geometry</w:t>
      </w:r>
      <w:r w:rsidR="000F33B0">
        <w:rPr>
          <w:rFonts w:ascii="Calibri" w:hAnsi="Calibri" w:cs="Calibri"/>
          <w:szCs w:val="20"/>
        </w:rPr>
        <w:t xml:space="preserve"> on joint stiffness, bending compactness and maximum equivalent strain</w:t>
      </w:r>
      <w:r w:rsidR="001171AC">
        <w:rPr>
          <w:rFonts w:ascii="Calibri" w:hAnsi="Calibri" w:cs="Calibri"/>
          <w:szCs w:val="20"/>
        </w:rPr>
        <w:t>. To simulate these effects i</w:t>
      </w:r>
      <w:r w:rsidR="00F047ED">
        <w:rPr>
          <w:rFonts w:ascii="Calibri" w:hAnsi="Calibri" w:cs="Calibri"/>
          <w:szCs w:val="20"/>
        </w:rPr>
        <w:t>n the case of</w:t>
      </w:r>
      <w:r w:rsidR="002227FC">
        <w:rPr>
          <w:rFonts w:ascii="Calibri" w:hAnsi="Calibri" w:cs="Calibri"/>
          <w:szCs w:val="20"/>
        </w:rPr>
        <w:t xml:space="preserve"> </w:t>
      </w:r>
      <w:r w:rsidR="00F047ED">
        <w:rPr>
          <w:rFonts w:ascii="Calibri" w:hAnsi="Calibri" w:cs="Calibri"/>
          <w:szCs w:val="20"/>
        </w:rPr>
        <w:t xml:space="preserve">typical actuation of the joint, an </w:t>
      </w:r>
      <w:r w:rsidR="001171AC">
        <w:rPr>
          <w:rFonts w:ascii="Calibri" w:hAnsi="Calibri" w:cs="Calibri"/>
          <w:szCs w:val="20"/>
        </w:rPr>
        <w:t xml:space="preserve">actuation cable was </w:t>
      </w:r>
      <w:proofErr w:type="spellStart"/>
      <w:r w:rsidR="001171AC">
        <w:rPr>
          <w:rFonts w:ascii="Calibri" w:hAnsi="Calibri" w:cs="Calibri"/>
          <w:szCs w:val="20"/>
        </w:rPr>
        <w:t>modelled</w:t>
      </w:r>
      <w:proofErr w:type="spellEnd"/>
      <w:r w:rsidR="001171AC">
        <w:rPr>
          <w:rFonts w:ascii="Calibri" w:hAnsi="Calibri" w:cs="Calibri"/>
          <w:szCs w:val="20"/>
        </w:rPr>
        <w:t>,</w:t>
      </w:r>
      <w:r w:rsidR="00F047ED">
        <w:rPr>
          <w:rFonts w:ascii="Calibri" w:hAnsi="Calibri" w:cs="Calibri"/>
          <w:szCs w:val="20"/>
        </w:rPr>
        <w:t xml:space="preserve"> fixed to the joint </w:t>
      </w:r>
      <w:r w:rsidR="001171AC">
        <w:rPr>
          <w:rFonts w:ascii="Calibri" w:hAnsi="Calibri" w:cs="Calibri"/>
          <w:szCs w:val="20"/>
        </w:rPr>
        <w:t xml:space="preserve">and displaced </w:t>
      </w:r>
      <w:r w:rsidR="00F047ED">
        <w:rPr>
          <w:rFonts w:ascii="Calibri" w:hAnsi="Calibri" w:cs="Calibri"/>
          <w:szCs w:val="20"/>
        </w:rPr>
        <w:t>to rep</w:t>
      </w:r>
      <w:r w:rsidR="007D07A9">
        <w:rPr>
          <w:rFonts w:ascii="Calibri" w:hAnsi="Calibri" w:cs="Calibri"/>
          <w:szCs w:val="20"/>
        </w:rPr>
        <w:t>roduce</w:t>
      </w:r>
      <w:r w:rsidR="00F047ED">
        <w:rPr>
          <w:rFonts w:ascii="Calibri" w:hAnsi="Calibri" w:cs="Calibri"/>
          <w:szCs w:val="20"/>
        </w:rPr>
        <w:t xml:space="preserve"> the </w:t>
      </w:r>
      <w:r w:rsidR="001171AC">
        <w:rPr>
          <w:rFonts w:ascii="Calibri" w:hAnsi="Calibri" w:cs="Calibri"/>
          <w:szCs w:val="20"/>
        </w:rPr>
        <w:t xml:space="preserve">true behavior </w:t>
      </w:r>
      <w:r w:rsidR="00F047ED">
        <w:rPr>
          <w:rFonts w:ascii="Calibri" w:hAnsi="Calibri" w:cs="Calibri"/>
          <w:szCs w:val="20"/>
        </w:rPr>
        <w:t xml:space="preserve">of </w:t>
      </w:r>
      <w:r w:rsidR="001171AC">
        <w:rPr>
          <w:rFonts w:ascii="Calibri" w:hAnsi="Calibri" w:cs="Calibri"/>
          <w:szCs w:val="20"/>
        </w:rPr>
        <w:t>the notch when actuated</w:t>
      </w:r>
      <w:r w:rsidR="00F047ED">
        <w:rPr>
          <w:rFonts w:ascii="Calibri" w:hAnsi="Calibri" w:cs="Calibri"/>
          <w:szCs w:val="20"/>
        </w:rPr>
        <w:t xml:space="preserve">. </w:t>
      </w:r>
      <w:r w:rsidR="006746EA">
        <w:rPr>
          <w:rFonts w:ascii="Calibri" w:hAnsi="Calibri" w:cs="Calibri"/>
          <w:szCs w:val="20"/>
          <w:lang w:val="en-CA"/>
        </w:rPr>
        <w:t>The material constitutive m</w:t>
      </w:r>
      <w:r w:rsidR="006746EA" w:rsidRPr="00444AE2">
        <w:rPr>
          <w:rFonts w:ascii="Calibri" w:hAnsi="Calibri" w:cs="Calibri"/>
          <w:szCs w:val="20"/>
          <w:lang w:val="en-CA"/>
        </w:rPr>
        <w:t xml:space="preserve">odel </w:t>
      </w:r>
      <w:r w:rsidR="006746EA">
        <w:rPr>
          <w:rFonts w:ascii="Calibri" w:hAnsi="Calibri" w:cs="Calibri"/>
          <w:szCs w:val="20"/>
          <w:lang w:val="en-CA"/>
        </w:rPr>
        <w:t xml:space="preserve">for the </w:t>
      </w:r>
      <w:r w:rsidR="00F83393">
        <w:rPr>
          <w:rFonts w:ascii="Calibri" w:hAnsi="Calibri" w:cs="Calibri"/>
          <w:szCs w:val="20"/>
          <w:lang w:val="en-CA"/>
        </w:rPr>
        <w:t>joint was implemented</w:t>
      </w:r>
      <w:r w:rsidR="006746EA">
        <w:rPr>
          <w:rFonts w:ascii="Calibri" w:hAnsi="Calibri" w:cs="Calibri"/>
          <w:szCs w:val="20"/>
          <w:lang w:val="en-CA"/>
        </w:rPr>
        <w:t xml:space="preserve"> a</w:t>
      </w:r>
      <w:r w:rsidR="00F83393">
        <w:rPr>
          <w:rFonts w:ascii="Calibri" w:hAnsi="Calibri" w:cs="Calibri"/>
          <w:szCs w:val="20"/>
          <w:lang w:val="en-CA"/>
        </w:rPr>
        <w:t>s a</w:t>
      </w:r>
      <w:r w:rsidR="006746EA">
        <w:rPr>
          <w:rFonts w:ascii="Calibri" w:hAnsi="Calibri" w:cs="Calibri"/>
          <w:szCs w:val="20"/>
          <w:lang w:val="en-CA"/>
        </w:rPr>
        <w:t xml:space="preserve"> custom shape memory alloy of super</w:t>
      </w:r>
      <w:r w:rsidR="00941F3A">
        <w:rPr>
          <w:rFonts w:ascii="Calibri" w:hAnsi="Calibri" w:cs="Calibri"/>
          <w:szCs w:val="20"/>
          <w:lang w:val="en-CA"/>
        </w:rPr>
        <w:t>-</w:t>
      </w:r>
      <w:r w:rsidR="006746EA">
        <w:rPr>
          <w:rFonts w:ascii="Calibri" w:hAnsi="Calibri" w:cs="Calibri"/>
          <w:szCs w:val="20"/>
          <w:lang w:val="en-CA"/>
        </w:rPr>
        <w:t>elasticity type, which is</w:t>
      </w:r>
      <w:r w:rsidR="006746EA" w:rsidRPr="00444AE2">
        <w:rPr>
          <w:rFonts w:ascii="Calibri" w:hAnsi="Calibri" w:cs="Calibri"/>
          <w:szCs w:val="20"/>
          <w:lang w:val="en-CA"/>
        </w:rPr>
        <w:t xml:space="preserve"> </w:t>
      </w:r>
      <w:r w:rsidR="006746EA">
        <w:rPr>
          <w:rFonts w:ascii="Calibri" w:hAnsi="Calibri" w:cs="Calibri"/>
          <w:szCs w:val="20"/>
          <w:lang w:val="en-CA"/>
        </w:rPr>
        <w:t>included in the ANSY</w:t>
      </w:r>
      <w:r w:rsidR="00F83393">
        <w:rPr>
          <w:rFonts w:ascii="Calibri" w:hAnsi="Calibri" w:cs="Calibri"/>
          <w:szCs w:val="20"/>
          <w:lang w:val="en-CA"/>
        </w:rPr>
        <w:t>S engineering data section. The</w:t>
      </w:r>
      <w:r w:rsidR="006746EA">
        <w:rPr>
          <w:rFonts w:ascii="Calibri" w:hAnsi="Calibri" w:cs="Calibri"/>
          <w:szCs w:val="20"/>
          <w:lang w:val="en-CA"/>
        </w:rPr>
        <w:t xml:space="preserve"> model </w:t>
      </w:r>
      <w:r w:rsidR="00034F4E">
        <w:rPr>
          <w:rFonts w:ascii="Calibri" w:hAnsi="Calibri" w:cs="Calibri"/>
          <w:szCs w:val="20"/>
          <w:lang w:val="en-CA"/>
        </w:rPr>
        <w:t xml:space="preserve">parameters </w:t>
      </w:r>
      <w:r w:rsidR="00F83393">
        <w:rPr>
          <w:rFonts w:ascii="Calibri" w:hAnsi="Calibri" w:cs="Calibri"/>
          <w:szCs w:val="20"/>
          <w:lang w:val="en-CA"/>
        </w:rPr>
        <w:t>are outlined in Table 2, and are</w:t>
      </w:r>
      <w:r w:rsidR="00034F4E">
        <w:rPr>
          <w:rFonts w:ascii="Calibri" w:hAnsi="Calibri" w:cs="Calibri"/>
          <w:szCs w:val="20"/>
          <w:lang w:val="en-CA"/>
        </w:rPr>
        <w:t xml:space="preserve"> </w:t>
      </w:r>
      <w:r w:rsidR="00F83393">
        <w:rPr>
          <w:rFonts w:ascii="Calibri" w:hAnsi="Calibri" w:cs="Calibri"/>
          <w:szCs w:val="20"/>
          <w:lang w:val="en-CA"/>
        </w:rPr>
        <w:t xml:space="preserve">based on the properties of </w:t>
      </w:r>
      <w:proofErr w:type="spellStart"/>
      <w:r w:rsidR="00F83393">
        <w:rPr>
          <w:rFonts w:ascii="Calibri" w:hAnsi="Calibri" w:cs="Calibri"/>
          <w:szCs w:val="20"/>
          <w:lang w:val="en-CA"/>
        </w:rPr>
        <w:t>n</w:t>
      </w:r>
      <w:r w:rsidR="006746EA">
        <w:rPr>
          <w:rFonts w:ascii="Calibri" w:hAnsi="Calibri" w:cs="Calibri"/>
          <w:szCs w:val="20"/>
          <w:lang w:val="en-CA"/>
        </w:rPr>
        <w:t>itinol</w:t>
      </w:r>
      <w:proofErr w:type="spellEnd"/>
      <w:r w:rsidR="006746EA">
        <w:rPr>
          <w:rFonts w:ascii="Calibri" w:hAnsi="Calibri" w:cs="Calibri"/>
          <w:szCs w:val="20"/>
          <w:lang w:val="en-CA"/>
        </w:rPr>
        <w:t xml:space="preserve"> provided by </w:t>
      </w:r>
      <w:r w:rsidR="004D765C">
        <w:rPr>
          <w:rFonts w:ascii="Calibri" w:hAnsi="Calibri" w:cs="Calibri"/>
          <w:szCs w:val="20"/>
          <w:lang w:val="en-CA"/>
        </w:rPr>
        <w:t xml:space="preserve">the material manufacturer. </w:t>
      </w:r>
      <w:r w:rsidR="00E67B54">
        <w:rPr>
          <w:lang w:val="en-CA"/>
        </w:rPr>
        <w:t>The constitutive model for the actuation cable, based on stainless steel, is summarized in Table 3.</w:t>
      </w:r>
    </w:p>
    <w:p w:rsidR="006746EA" w:rsidRDefault="006746EA" w:rsidP="00A57016">
      <w:pPr>
        <w:pStyle w:val="Caption"/>
        <w:keepNext/>
        <w:jc w:val="center"/>
      </w:pPr>
      <w:r>
        <w:t xml:space="preserve">Table </w:t>
      </w:r>
      <w:fldSimple w:instr=" SEQ Table \* ARABIC ">
        <w:r w:rsidR="00340323">
          <w:rPr>
            <w:noProof/>
          </w:rPr>
          <w:t>2</w:t>
        </w:r>
      </w:fldSimple>
      <w:r>
        <w:t xml:space="preserve">: Constitutive Model of </w:t>
      </w:r>
      <w:proofErr w:type="spellStart"/>
      <w:r>
        <w:t>Nitinol</w:t>
      </w:r>
      <w:proofErr w:type="spellEnd"/>
    </w:p>
    <w:tbl>
      <w:tblPr>
        <w:tblW w:w="0" w:type="auto"/>
        <w:jc w:val="center"/>
        <w:tblLook w:val="04A0"/>
      </w:tblPr>
      <w:tblGrid>
        <w:gridCol w:w="7054"/>
        <w:gridCol w:w="1560"/>
      </w:tblGrid>
      <w:tr w:rsidR="006746EA" w:rsidRPr="00F303BA" w:rsidTr="00300F35">
        <w:trPr>
          <w:jc w:val="center"/>
        </w:trPr>
        <w:tc>
          <w:tcPr>
            <w:tcW w:w="7054" w:type="dxa"/>
            <w:tcBorders>
              <w:top w:val="single" w:sz="4" w:space="0" w:color="auto"/>
              <w:bottom w:val="single" w:sz="4" w:space="0" w:color="auto"/>
            </w:tcBorders>
            <w:shd w:val="clear" w:color="auto" w:fill="auto"/>
          </w:tcPr>
          <w:p w:rsidR="006746EA" w:rsidRPr="00F303BA" w:rsidRDefault="00034F4E" w:rsidP="006746EA">
            <w:pPr>
              <w:spacing w:line="240" w:lineRule="auto"/>
              <w:jc w:val="center"/>
              <w:rPr>
                <w:rFonts w:ascii="Calibri" w:hAnsi="Calibri" w:cs="Calibri"/>
                <w:b/>
                <w:szCs w:val="20"/>
                <w:lang w:val="en-CA"/>
              </w:rPr>
            </w:pPr>
            <w:r>
              <w:rPr>
                <w:rFonts w:ascii="Calibri" w:hAnsi="Calibri" w:cs="Calibri"/>
                <w:b/>
                <w:szCs w:val="20"/>
                <w:lang w:val="en-CA"/>
              </w:rPr>
              <w:t xml:space="preserve">ANSYS Model </w:t>
            </w:r>
            <w:r w:rsidR="006746EA" w:rsidRPr="00F303BA">
              <w:rPr>
                <w:rFonts w:ascii="Calibri" w:hAnsi="Calibri" w:cs="Calibri"/>
                <w:b/>
                <w:szCs w:val="20"/>
                <w:lang w:val="en-CA"/>
              </w:rPr>
              <w:t>Parameter</w:t>
            </w:r>
            <w:r>
              <w:rPr>
                <w:rFonts w:ascii="Calibri" w:hAnsi="Calibri" w:cs="Calibri"/>
                <w:b/>
                <w:szCs w:val="20"/>
                <w:lang w:val="en-CA"/>
              </w:rPr>
              <w:t>s</w:t>
            </w:r>
          </w:p>
        </w:tc>
        <w:tc>
          <w:tcPr>
            <w:tcW w:w="1560" w:type="dxa"/>
            <w:tcBorders>
              <w:top w:val="single" w:sz="4" w:space="0" w:color="auto"/>
              <w:bottom w:val="single" w:sz="4" w:space="0" w:color="auto"/>
            </w:tcBorders>
            <w:shd w:val="clear" w:color="auto" w:fill="auto"/>
          </w:tcPr>
          <w:p w:rsidR="006746EA" w:rsidRPr="00F303BA" w:rsidRDefault="006746EA" w:rsidP="006746EA">
            <w:pPr>
              <w:spacing w:line="240" w:lineRule="auto"/>
              <w:jc w:val="center"/>
              <w:rPr>
                <w:rFonts w:ascii="Calibri" w:hAnsi="Calibri" w:cs="Calibri"/>
                <w:b/>
                <w:szCs w:val="20"/>
                <w:lang w:val="en-CA"/>
              </w:rPr>
            </w:pPr>
            <w:r w:rsidRPr="00F303BA">
              <w:rPr>
                <w:rFonts w:ascii="Calibri" w:hAnsi="Calibri" w:cs="Calibri"/>
                <w:b/>
                <w:szCs w:val="20"/>
                <w:lang w:val="en-CA"/>
              </w:rPr>
              <w:t>Value</w:t>
            </w:r>
          </w:p>
        </w:tc>
      </w:tr>
      <w:tr w:rsidR="006746EA" w:rsidRPr="00F303BA" w:rsidTr="00300F35">
        <w:trPr>
          <w:jc w:val="center"/>
        </w:trPr>
        <w:tc>
          <w:tcPr>
            <w:tcW w:w="7054" w:type="dxa"/>
            <w:tcBorders>
              <w:top w:val="single" w:sz="4" w:space="0" w:color="auto"/>
            </w:tcBorders>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Young’s m</w:t>
            </w:r>
            <w:r w:rsidRPr="00444AE2">
              <w:rPr>
                <w:rFonts w:ascii="Calibri" w:hAnsi="Calibri" w:cs="Calibri"/>
                <w:szCs w:val="20"/>
                <w:lang w:val="en-CA"/>
              </w:rPr>
              <w:t xml:space="preserve">odulus of </w:t>
            </w:r>
            <w:r>
              <w:rPr>
                <w:rFonts w:ascii="Calibri" w:hAnsi="Calibri" w:cs="Calibri"/>
                <w:szCs w:val="20"/>
                <w:lang w:val="en-CA"/>
              </w:rPr>
              <w:t xml:space="preserve">the </w:t>
            </w:r>
            <w:r w:rsidRPr="00444AE2">
              <w:rPr>
                <w:rFonts w:ascii="Calibri" w:hAnsi="Calibri" w:cs="Calibri"/>
                <w:szCs w:val="20"/>
                <w:lang w:val="en-CA"/>
              </w:rPr>
              <w:t>Austenite phase (</w:t>
            </w:r>
            <m:oMath>
              <m:r>
                <w:rPr>
                  <w:rFonts w:ascii="Cambria Math" w:hAnsi="Cambria Math" w:cs="Calibri"/>
                  <w:szCs w:val="20"/>
                  <w:lang w:val="en-CA"/>
                </w:rPr>
                <m:t>E</m:t>
              </m:r>
            </m:oMath>
            <w:r>
              <w:rPr>
                <w:rFonts w:ascii="Calibri" w:hAnsi="Calibri" w:cs="Calibri"/>
                <w:szCs w:val="20"/>
                <w:lang w:val="en-CA"/>
              </w:rPr>
              <w:t>)</w:t>
            </w:r>
          </w:p>
        </w:tc>
        <w:tc>
          <w:tcPr>
            <w:tcW w:w="1560" w:type="dxa"/>
            <w:tcBorders>
              <w:top w:val="single" w:sz="4" w:space="0" w:color="auto"/>
            </w:tcBorders>
            <w:shd w:val="clear" w:color="auto" w:fill="auto"/>
          </w:tcPr>
          <w:p w:rsidR="006746EA" w:rsidRPr="00F303BA" w:rsidRDefault="00512564" w:rsidP="006746EA">
            <w:pPr>
              <w:spacing w:line="240" w:lineRule="auto"/>
              <w:jc w:val="center"/>
              <w:rPr>
                <w:rFonts w:ascii="Calibri" w:hAnsi="Calibri" w:cs="Calibri"/>
                <w:szCs w:val="20"/>
                <w:lang w:val="en-CA"/>
              </w:rPr>
            </w:pPr>
            <w:r>
              <w:rPr>
                <w:rFonts w:ascii="Calibri" w:hAnsi="Calibri" w:cs="Calibri"/>
                <w:szCs w:val="20"/>
                <w:lang w:val="en-CA"/>
              </w:rPr>
              <w:t>55</w:t>
            </w:r>
            <w:r w:rsidR="006746EA" w:rsidRPr="00F303BA">
              <w:rPr>
                <w:rFonts w:ascii="Calibri" w:hAnsi="Calibri" w:cs="Calibri"/>
                <w:szCs w:val="20"/>
                <w:lang w:val="en-CA"/>
              </w:rPr>
              <w:t xml:space="preserve">.0 </w:t>
            </w:r>
            <w:proofErr w:type="spellStart"/>
            <w:r w:rsidR="006746EA" w:rsidRPr="00F303BA">
              <w:rPr>
                <w:rFonts w:ascii="Calibri" w:hAnsi="Calibri" w:cs="Calibri"/>
                <w:szCs w:val="20"/>
                <w:lang w:val="en-CA"/>
              </w:rPr>
              <w:t>GPa</w:t>
            </w:r>
            <w:proofErr w:type="spellEnd"/>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sidRPr="00444AE2">
              <w:rPr>
                <w:rFonts w:ascii="Calibri" w:hAnsi="Calibri" w:cs="Calibri"/>
                <w:szCs w:val="20"/>
                <w:lang w:val="en-CA"/>
              </w:rPr>
              <w:t>Poisson’s Ratio</w:t>
            </w:r>
            <w:r w:rsidR="00C46C15">
              <w:rPr>
                <w:rFonts w:ascii="Calibri" w:hAnsi="Calibri" w:cs="Calibri"/>
                <w:szCs w:val="20"/>
                <w:lang w:val="en-CA"/>
              </w:rPr>
              <w:t xml:space="preserve"> (</w:t>
            </w:r>
            <m:oMath>
              <m:r>
                <w:rPr>
                  <w:rFonts w:ascii="Cambria Math" w:hAnsi="Cambria Math" w:cs="Calibri"/>
                  <w:szCs w:val="20"/>
                  <w:lang w:val="en-CA"/>
                </w:rPr>
                <m:t>ν</m:t>
              </m:r>
            </m:oMath>
            <w:r>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0.3</w:t>
            </w:r>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lastRenderedPageBreak/>
              <w:t>M</w:t>
            </w:r>
            <w:r w:rsidRPr="00444AE2">
              <w:rPr>
                <w:rFonts w:ascii="Calibri" w:hAnsi="Calibri" w:cs="Calibri"/>
                <w:szCs w:val="20"/>
                <w:lang w:val="en-CA"/>
              </w:rPr>
              <w:t>aterial response ratio between tension and compression</w:t>
            </w:r>
            <w:r w:rsidR="00300F35">
              <w:rPr>
                <w:rFonts w:ascii="Calibri" w:hAnsi="Calibri" w:cs="Calibri"/>
                <w:szCs w:val="20"/>
                <w:lang w:val="en-CA"/>
              </w:rPr>
              <w:t xml:space="preserve"> (</w:t>
            </w:r>
            <m:oMath>
              <m:r>
                <w:rPr>
                  <w:rFonts w:ascii="Cambria Math" w:hAnsi="Cambria Math" w:cs="Calibri"/>
                  <w:szCs w:val="20"/>
                  <w:lang w:val="en-CA"/>
                </w:rPr>
                <m:t>α</m:t>
              </m:r>
            </m:oMath>
            <w:r>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w:t>
            </w:r>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M</w:t>
            </w:r>
            <w:r w:rsidRPr="00444AE2">
              <w:rPr>
                <w:rFonts w:ascii="Calibri" w:hAnsi="Calibri" w:cs="Calibri"/>
                <w:szCs w:val="20"/>
                <w:lang w:val="en-CA"/>
              </w:rPr>
              <w:t>aximum residual strain (</w:t>
            </w:r>
            <m:oMath>
              <m:sSub>
                <m:sSubPr>
                  <m:ctrlPr>
                    <w:rPr>
                      <w:rFonts w:ascii="Cambria Math" w:hAnsi="Cambria Math" w:cs="Calibri"/>
                      <w:i/>
                      <w:szCs w:val="20"/>
                      <w:lang w:val="en-CA"/>
                    </w:rPr>
                  </m:ctrlPr>
                </m:sSubPr>
                <m:e>
                  <m:r>
                    <w:rPr>
                      <w:rFonts w:ascii="Cambria Math" w:hAnsi="Cambria Math" w:cs="Calibri"/>
                      <w:szCs w:val="20"/>
                      <w:lang w:val="en-CA"/>
                    </w:rPr>
                    <m:t>ε</m:t>
                  </m:r>
                </m:e>
                <m:sub>
                  <m:r>
                    <w:rPr>
                      <w:rFonts w:ascii="Cambria Math" w:hAnsi="Cambria Math" w:cs="Calibri"/>
                      <w:szCs w:val="20"/>
                      <w:lang w:val="en-CA"/>
                    </w:rPr>
                    <m:t>l</m:t>
                  </m:r>
                </m:sub>
              </m:sSub>
            </m:oMath>
            <w:r w:rsidRPr="00444AE2">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0.045</w:t>
            </w:r>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S</w:t>
            </w:r>
            <w:r w:rsidRPr="00444AE2">
              <w:rPr>
                <w:rFonts w:ascii="Calibri" w:hAnsi="Calibri" w:cs="Calibri"/>
                <w:szCs w:val="20"/>
                <w:lang w:val="en-CA"/>
              </w:rPr>
              <w:t>tarting stress value for</w:t>
            </w:r>
            <w:r>
              <w:rPr>
                <w:rFonts w:ascii="Calibri" w:hAnsi="Calibri" w:cs="Calibri"/>
                <w:szCs w:val="20"/>
                <w:lang w:val="en-CA"/>
              </w:rPr>
              <w:t xml:space="preserve"> the</w:t>
            </w:r>
            <w:r w:rsidRPr="00444AE2">
              <w:rPr>
                <w:rFonts w:ascii="Calibri" w:hAnsi="Calibri" w:cs="Calibri"/>
                <w:szCs w:val="20"/>
                <w:lang w:val="en-CA"/>
              </w:rPr>
              <w:t xml:space="preserve"> forward phase transformation (</w:t>
            </w:r>
            <m:oMath>
              <w:bookmarkStart w:id="21" w:name="OLE_LINK27"/>
              <w:bookmarkStart w:id="22" w:name="OLE_LINK28"/>
              <w:bookmarkStart w:id="23" w:name="OLE_LINK29"/>
              <m:sSub>
                <m:sSubPr>
                  <m:ctrlPr>
                    <w:rPr>
                      <w:rFonts w:ascii="Cambria Math" w:hAnsi="Cambria Math" w:cs="Calibri"/>
                      <w:i/>
                      <w:szCs w:val="20"/>
                      <w:lang w:val="en-CA"/>
                    </w:rPr>
                  </m:ctrlPr>
                </m:sSubPr>
                <m:e>
                  <m:r>
                    <w:rPr>
                      <w:rFonts w:ascii="Cambria Math" w:hAnsi="Cambria Math" w:cs="Calibri"/>
                      <w:szCs w:val="20"/>
                      <w:lang w:val="en-CA"/>
                    </w:rPr>
                    <m:t>σ</m:t>
                  </m:r>
                </m:e>
                <m:sub>
                  <m:r>
                    <w:rPr>
                      <w:rFonts w:ascii="Cambria Math" w:hAnsi="Cambria Math" w:cs="Calibri"/>
                      <w:szCs w:val="20"/>
                      <w:lang w:val="en-CA"/>
                    </w:rPr>
                    <m:t>SAS</m:t>
                  </m:r>
                </m:sub>
              </m:sSub>
            </m:oMath>
            <w:bookmarkEnd w:id="21"/>
            <w:bookmarkEnd w:id="22"/>
            <w:bookmarkEnd w:id="23"/>
            <w:r w:rsidRPr="00444AE2">
              <w:rPr>
                <w:rFonts w:ascii="Calibri" w:hAnsi="Calibri" w:cs="Calibri"/>
                <w:szCs w:val="20"/>
                <w:lang w:val="en-CA"/>
              </w:rPr>
              <w:t>)</w:t>
            </w:r>
          </w:p>
        </w:tc>
        <w:tc>
          <w:tcPr>
            <w:tcW w:w="1560" w:type="dxa"/>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42</w:t>
            </w:r>
            <w:r w:rsidR="006746EA" w:rsidRPr="00F303BA">
              <w:rPr>
                <w:rFonts w:ascii="Calibri" w:hAnsi="Calibri" w:cs="Calibri"/>
                <w:szCs w:val="20"/>
                <w:lang w:val="en-CA"/>
              </w:rPr>
              <w:t xml:space="preserve">0 </w:t>
            </w:r>
            <w:proofErr w:type="spellStart"/>
            <w:r w:rsidR="006746EA" w:rsidRPr="00F303BA">
              <w:rPr>
                <w:rFonts w:ascii="Calibri" w:hAnsi="Calibri" w:cs="Calibri"/>
                <w:szCs w:val="20"/>
                <w:lang w:val="en-CA"/>
              </w:rPr>
              <w:t>MPa</w:t>
            </w:r>
            <w:proofErr w:type="spellEnd"/>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F</w:t>
            </w:r>
            <w:r w:rsidRPr="00444AE2">
              <w:rPr>
                <w:rFonts w:ascii="Calibri" w:hAnsi="Calibri" w:cs="Calibri"/>
                <w:szCs w:val="20"/>
                <w:lang w:val="en-CA"/>
              </w:rPr>
              <w:t>inal stress value for the forward phase transformation (</w:t>
            </w:r>
            <m:oMath>
              <m:sSub>
                <m:sSubPr>
                  <m:ctrlPr>
                    <w:rPr>
                      <w:rFonts w:ascii="Cambria Math" w:hAnsi="Cambria Math" w:cs="Calibri"/>
                      <w:i/>
                      <w:szCs w:val="20"/>
                      <w:lang w:val="en-CA"/>
                    </w:rPr>
                  </m:ctrlPr>
                </m:sSubPr>
                <m:e>
                  <m:r>
                    <w:rPr>
                      <w:rFonts w:ascii="Cambria Math" w:hAnsi="Cambria Math" w:cs="Calibri"/>
                      <w:szCs w:val="20"/>
                      <w:lang w:val="en-CA"/>
                    </w:rPr>
                    <m:t>σ</m:t>
                  </m:r>
                </m:e>
                <m:sub>
                  <m:r>
                    <w:rPr>
                      <w:rFonts w:ascii="Cambria Math" w:hAnsi="Cambria Math" w:cs="Calibri"/>
                      <w:szCs w:val="20"/>
                      <w:lang w:val="en-CA"/>
                    </w:rPr>
                    <m:t>FAS</m:t>
                  </m:r>
                </m:sub>
              </m:sSub>
            </m:oMath>
            <w:r w:rsidRPr="00444AE2">
              <w:rPr>
                <w:rFonts w:ascii="Calibri" w:hAnsi="Calibri" w:cs="Calibri"/>
                <w:szCs w:val="20"/>
                <w:lang w:val="en-CA"/>
              </w:rPr>
              <w:t>)</w:t>
            </w:r>
          </w:p>
        </w:tc>
        <w:tc>
          <w:tcPr>
            <w:tcW w:w="1560" w:type="dxa"/>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430</w:t>
            </w:r>
            <w:r w:rsidR="006746EA" w:rsidRPr="00F303BA">
              <w:rPr>
                <w:rFonts w:ascii="Calibri" w:hAnsi="Calibri" w:cs="Calibri"/>
                <w:szCs w:val="20"/>
                <w:lang w:val="en-CA"/>
              </w:rPr>
              <w:t xml:space="preserve"> </w:t>
            </w:r>
            <w:proofErr w:type="spellStart"/>
            <w:r w:rsidR="006746EA" w:rsidRPr="00F303BA">
              <w:rPr>
                <w:rFonts w:ascii="Calibri" w:hAnsi="Calibri" w:cs="Calibri"/>
                <w:szCs w:val="20"/>
                <w:lang w:val="en-CA"/>
              </w:rPr>
              <w:t>MPa</w:t>
            </w:r>
            <w:proofErr w:type="spellEnd"/>
          </w:p>
        </w:tc>
      </w:tr>
      <w:tr w:rsidR="006746EA" w:rsidRPr="00F303BA" w:rsidTr="00300F35">
        <w:trPr>
          <w:jc w:val="center"/>
        </w:trPr>
        <w:tc>
          <w:tcPr>
            <w:tcW w:w="7054" w:type="dxa"/>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S</w:t>
            </w:r>
            <w:r w:rsidRPr="00444AE2">
              <w:rPr>
                <w:rFonts w:ascii="Calibri" w:hAnsi="Calibri" w:cs="Calibri"/>
                <w:szCs w:val="20"/>
                <w:lang w:val="en-CA"/>
              </w:rPr>
              <w:t>tarting stress value for the reverse phase transformation (</w:t>
            </w:r>
            <m:oMath>
              <m:sSub>
                <m:sSubPr>
                  <m:ctrlPr>
                    <w:rPr>
                      <w:rFonts w:ascii="Cambria Math" w:hAnsi="Cambria Math" w:cs="Calibri"/>
                      <w:i/>
                      <w:szCs w:val="20"/>
                      <w:lang w:val="en-CA"/>
                    </w:rPr>
                  </m:ctrlPr>
                </m:sSubPr>
                <m:e>
                  <m:r>
                    <w:rPr>
                      <w:rFonts w:ascii="Cambria Math" w:hAnsi="Cambria Math" w:cs="Calibri"/>
                      <w:szCs w:val="20"/>
                      <w:lang w:val="en-CA"/>
                    </w:rPr>
                    <m:t>σ</m:t>
                  </m:r>
                </m:e>
                <m:sub>
                  <m:r>
                    <w:rPr>
                      <w:rFonts w:ascii="Cambria Math" w:hAnsi="Cambria Math" w:cs="Calibri"/>
                      <w:szCs w:val="20"/>
                      <w:lang w:val="en-CA"/>
                    </w:rPr>
                    <m:t>SSA</m:t>
                  </m:r>
                </m:sub>
              </m:sSub>
            </m:oMath>
            <w:r w:rsidRPr="00444AE2">
              <w:rPr>
                <w:rFonts w:ascii="Calibri" w:hAnsi="Calibri" w:cs="Calibri"/>
                <w:szCs w:val="20"/>
                <w:lang w:val="en-CA"/>
              </w:rPr>
              <w:t>)</w:t>
            </w:r>
          </w:p>
        </w:tc>
        <w:tc>
          <w:tcPr>
            <w:tcW w:w="1560" w:type="dxa"/>
            <w:shd w:val="clear" w:color="auto" w:fill="auto"/>
          </w:tcPr>
          <w:p w:rsidR="006746EA" w:rsidRPr="00F303BA" w:rsidRDefault="006746EA" w:rsidP="006746EA">
            <w:pPr>
              <w:spacing w:line="240" w:lineRule="auto"/>
              <w:jc w:val="center"/>
              <w:rPr>
                <w:rFonts w:ascii="Calibri" w:hAnsi="Calibri" w:cs="Calibri"/>
                <w:szCs w:val="20"/>
                <w:lang w:val="en-CA"/>
              </w:rPr>
            </w:pPr>
            <w:r w:rsidRPr="00F303BA">
              <w:rPr>
                <w:rFonts w:ascii="Calibri" w:hAnsi="Calibri" w:cs="Calibri"/>
                <w:szCs w:val="20"/>
                <w:lang w:val="en-CA"/>
              </w:rPr>
              <w:t>2</w:t>
            </w:r>
            <w:r w:rsidR="00F37CF3">
              <w:rPr>
                <w:rFonts w:ascii="Calibri" w:hAnsi="Calibri" w:cs="Calibri"/>
                <w:szCs w:val="20"/>
                <w:lang w:val="en-CA"/>
              </w:rPr>
              <w:t>20</w:t>
            </w:r>
            <w:r w:rsidRPr="00F303BA">
              <w:rPr>
                <w:rFonts w:ascii="Calibri" w:hAnsi="Calibri" w:cs="Calibri"/>
                <w:szCs w:val="20"/>
                <w:lang w:val="en-CA"/>
              </w:rPr>
              <w:t xml:space="preserve"> </w:t>
            </w:r>
            <w:proofErr w:type="spellStart"/>
            <w:r w:rsidRPr="00F303BA">
              <w:rPr>
                <w:rFonts w:ascii="Calibri" w:hAnsi="Calibri" w:cs="Calibri"/>
                <w:szCs w:val="20"/>
                <w:lang w:val="en-CA"/>
              </w:rPr>
              <w:t>MPa</w:t>
            </w:r>
            <w:proofErr w:type="spellEnd"/>
          </w:p>
        </w:tc>
      </w:tr>
      <w:tr w:rsidR="006746EA" w:rsidRPr="00F303BA" w:rsidTr="00300F35">
        <w:trPr>
          <w:jc w:val="center"/>
        </w:trPr>
        <w:tc>
          <w:tcPr>
            <w:tcW w:w="7054" w:type="dxa"/>
            <w:tcBorders>
              <w:bottom w:val="single" w:sz="4" w:space="0" w:color="auto"/>
            </w:tcBorders>
            <w:shd w:val="clear" w:color="auto" w:fill="auto"/>
          </w:tcPr>
          <w:p w:rsidR="006746EA" w:rsidRPr="00F303BA" w:rsidRDefault="00604AC1" w:rsidP="006746EA">
            <w:pPr>
              <w:spacing w:line="240" w:lineRule="auto"/>
              <w:jc w:val="center"/>
              <w:rPr>
                <w:rFonts w:ascii="Calibri" w:hAnsi="Calibri" w:cs="Calibri"/>
                <w:szCs w:val="20"/>
                <w:lang w:val="en-CA"/>
              </w:rPr>
            </w:pPr>
            <w:r>
              <w:rPr>
                <w:rFonts w:ascii="Calibri" w:hAnsi="Calibri" w:cs="Calibri"/>
                <w:szCs w:val="20"/>
                <w:lang w:val="en-CA"/>
              </w:rPr>
              <w:t>F</w:t>
            </w:r>
            <w:r w:rsidRPr="00444AE2">
              <w:rPr>
                <w:rFonts w:ascii="Calibri" w:hAnsi="Calibri" w:cs="Calibri"/>
                <w:szCs w:val="20"/>
                <w:lang w:val="en-CA"/>
              </w:rPr>
              <w:t>inal stress value for the reverse phase transformation (</w:t>
            </w:r>
            <m:oMath>
              <m:sSub>
                <m:sSubPr>
                  <m:ctrlPr>
                    <w:rPr>
                      <w:rFonts w:ascii="Cambria Math" w:hAnsi="Cambria Math" w:cs="Calibri"/>
                      <w:i/>
                      <w:szCs w:val="20"/>
                      <w:lang w:val="en-CA"/>
                    </w:rPr>
                  </m:ctrlPr>
                </m:sSubPr>
                <m:e>
                  <m:r>
                    <w:rPr>
                      <w:rFonts w:ascii="Cambria Math" w:hAnsi="Cambria Math" w:cs="Calibri"/>
                      <w:szCs w:val="20"/>
                      <w:lang w:val="en-CA"/>
                    </w:rPr>
                    <m:t>σ</m:t>
                  </m:r>
                </m:e>
                <m:sub>
                  <m:r>
                    <w:rPr>
                      <w:rFonts w:ascii="Cambria Math" w:hAnsi="Cambria Math" w:cs="Calibri"/>
                      <w:szCs w:val="20"/>
                      <w:lang w:val="en-CA"/>
                    </w:rPr>
                    <m:t>FSA</m:t>
                  </m:r>
                </m:sub>
              </m:sSub>
            </m:oMath>
            <w:r w:rsidRPr="00444AE2">
              <w:rPr>
                <w:rFonts w:ascii="Calibri" w:hAnsi="Calibri" w:cs="Calibri"/>
                <w:szCs w:val="20"/>
                <w:lang w:val="en-CA"/>
              </w:rPr>
              <w:t>)</w:t>
            </w:r>
          </w:p>
        </w:tc>
        <w:tc>
          <w:tcPr>
            <w:tcW w:w="1560" w:type="dxa"/>
            <w:tcBorders>
              <w:bottom w:val="single" w:sz="4" w:space="0" w:color="auto"/>
            </w:tcBorders>
            <w:shd w:val="clear" w:color="auto" w:fill="auto"/>
          </w:tcPr>
          <w:p w:rsidR="006746EA" w:rsidRPr="00F303BA" w:rsidRDefault="00F37CF3" w:rsidP="006746EA">
            <w:pPr>
              <w:spacing w:line="240" w:lineRule="auto"/>
              <w:jc w:val="center"/>
              <w:rPr>
                <w:rFonts w:ascii="Calibri" w:hAnsi="Calibri" w:cs="Calibri"/>
                <w:szCs w:val="20"/>
                <w:lang w:val="en-CA"/>
              </w:rPr>
            </w:pPr>
            <w:r>
              <w:rPr>
                <w:rFonts w:ascii="Calibri" w:hAnsi="Calibri" w:cs="Calibri"/>
                <w:szCs w:val="20"/>
                <w:lang w:val="en-CA"/>
              </w:rPr>
              <w:t>217</w:t>
            </w:r>
            <w:r w:rsidR="006746EA" w:rsidRPr="00F303BA">
              <w:rPr>
                <w:rFonts w:ascii="Calibri" w:hAnsi="Calibri" w:cs="Calibri"/>
                <w:szCs w:val="20"/>
                <w:lang w:val="en-CA"/>
              </w:rPr>
              <w:t xml:space="preserve"> </w:t>
            </w:r>
            <w:proofErr w:type="spellStart"/>
            <w:r w:rsidR="006746EA" w:rsidRPr="00F303BA">
              <w:rPr>
                <w:rFonts w:ascii="Calibri" w:hAnsi="Calibri" w:cs="Calibri"/>
                <w:szCs w:val="20"/>
                <w:lang w:val="en-CA"/>
              </w:rPr>
              <w:t>MPa</w:t>
            </w:r>
            <w:proofErr w:type="spellEnd"/>
          </w:p>
        </w:tc>
      </w:tr>
    </w:tbl>
    <w:p w:rsidR="00E67B54" w:rsidRDefault="00E67B54" w:rsidP="00A57016">
      <w:pPr>
        <w:pStyle w:val="Caption"/>
        <w:jc w:val="center"/>
        <w:rPr>
          <w:lang w:val="en-CA"/>
        </w:rPr>
      </w:pPr>
    </w:p>
    <w:p w:rsidR="006746EA" w:rsidRDefault="006746EA" w:rsidP="00A57016">
      <w:pPr>
        <w:pStyle w:val="Caption"/>
        <w:jc w:val="center"/>
        <w:rPr>
          <w:lang w:val="en-CA"/>
        </w:rPr>
      </w:pPr>
      <w:r w:rsidRPr="007F26FF">
        <w:rPr>
          <w:lang w:val="en-CA"/>
        </w:rPr>
        <w:t>Table 3: Constitutive Model</w:t>
      </w:r>
      <w:r>
        <w:rPr>
          <w:lang w:val="en-CA"/>
        </w:rPr>
        <w:t xml:space="preserve"> of </w:t>
      </w:r>
      <w:r w:rsidRPr="007F26FF">
        <w:rPr>
          <w:lang w:val="en-CA"/>
        </w:rPr>
        <w:t>Steel</w:t>
      </w:r>
    </w:p>
    <w:tbl>
      <w:tblPr>
        <w:tblW w:w="0" w:type="auto"/>
        <w:jc w:val="center"/>
        <w:tblLook w:val="04A0"/>
      </w:tblPr>
      <w:tblGrid>
        <w:gridCol w:w="2894"/>
        <w:gridCol w:w="1468"/>
      </w:tblGrid>
      <w:tr w:rsidR="006746EA" w:rsidRPr="00F303BA" w:rsidTr="00034F4E">
        <w:trPr>
          <w:jc w:val="center"/>
        </w:trPr>
        <w:tc>
          <w:tcPr>
            <w:tcW w:w="2894" w:type="dxa"/>
            <w:tcBorders>
              <w:top w:val="single" w:sz="4" w:space="0" w:color="auto"/>
              <w:bottom w:val="single" w:sz="4" w:space="0" w:color="auto"/>
            </w:tcBorders>
            <w:shd w:val="clear" w:color="auto" w:fill="auto"/>
          </w:tcPr>
          <w:p w:rsidR="006746EA" w:rsidRPr="00F303BA" w:rsidRDefault="00034F4E" w:rsidP="006746EA">
            <w:pPr>
              <w:spacing w:line="240" w:lineRule="auto"/>
              <w:rPr>
                <w:rFonts w:ascii="Calibri" w:hAnsi="Calibri" w:cs="Calibri"/>
                <w:b/>
                <w:szCs w:val="20"/>
                <w:lang w:val="en-CA"/>
              </w:rPr>
            </w:pPr>
            <w:r>
              <w:rPr>
                <w:rFonts w:ascii="Calibri" w:hAnsi="Calibri" w:cs="Calibri"/>
                <w:b/>
                <w:szCs w:val="20"/>
                <w:lang w:val="en-CA"/>
              </w:rPr>
              <w:t xml:space="preserve">ANSYS Model </w:t>
            </w:r>
            <w:r w:rsidRPr="00F303BA">
              <w:rPr>
                <w:rFonts w:ascii="Calibri" w:hAnsi="Calibri" w:cs="Calibri"/>
                <w:b/>
                <w:szCs w:val="20"/>
                <w:lang w:val="en-CA"/>
              </w:rPr>
              <w:t>Parameter</w:t>
            </w:r>
            <w:r>
              <w:rPr>
                <w:rFonts w:ascii="Calibri" w:hAnsi="Calibri" w:cs="Calibri"/>
                <w:b/>
                <w:szCs w:val="20"/>
                <w:lang w:val="en-CA"/>
              </w:rPr>
              <w:t>s</w:t>
            </w:r>
          </w:p>
        </w:tc>
        <w:tc>
          <w:tcPr>
            <w:tcW w:w="1468" w:type="dxa"/>
            <w:tcBorders>
              <w:top w:val="single" w:sz="4" w:space="0" w:color="auto"/>
              <w:bottom w:val="single" w:sz="4" w:space="0" w:color="auto"/>
            </w:tcBorders>
            <w:shd w:val="clear" w:color="auto" w:fill="auto"/>
          </w:tcPr>
          <w:p w:rsidR="006746EA" w:rsidRPr="00F303BA" w:rsidRDefault="006746EA" w:rsidP="006746EA">
            <w:pPr>
              <w:spacing w:line="240" w:lineRule="auto"/>
              <w:rPr>
                <w:rFonts w:ascii="Calibri" w:hAnsi="Calibri" w:cs="Calibri"/>
                <w:b/>
                <w:szCs w:val="20"/>
                <w:lang w:val="en-CA"/>
              </w:rPr>
            </w:pPr>
            <w:r w:rsidRPr="00F303BA">
              <w:rPr>
                <w:rFonts w:ascii="Calibri" w:hAnsi="Calibri" w:cs="Calibri"/>
                <w:b/>
                <w:szCs w:val="20"/>
                <w:lang w:val="en-CA"/>
              </w:rPr>
              <w:t>Value</w:t>
            </w:r>
          </w:p>
        </w:tc>
      </w:tr>
      <w:tr w:rsidR="006746EA" w:rsidRPr="00F303BA" w:rsidTr="00034F4E">
        <w:trPr>
          <w:jc w:val="center"/>
        </w:trPr>
        <w:tc>
          <w:tcPr>
            <w:tcW w:w="2894" w:type="dxa"/>
            <w:tcBorders>
              <w:top w:val="single" w:sz="4" w:space="0" w:color="auto"/>
            </w:tcBorders>
            <w:shd w:val="clear" w:color="auto" w:fill="auto"/>
          </w:tcPr>
          <w:p w:rsidR="006746EA" w:rsidRPr="00F303BA" w:rsidRDefault="00034F4E" w:rsidP="006746EA">
            <w:pPr>
              <w:spacing w:line="240" w:lineRule="auto"/>
              <w:jc w:val="center"/>
              <w:rPr>
                <w:rFonts w:ascii="Calibri" w:hAnsi="Calibri" w:cs="Calibri"/>
                <w:szCs w:val="20"/>
                <w:lang w:val="en-CA"/>
              </w:rPr>
            </w:pPr>
            <w:r>
              <w:rPr>
                <w:rFonts w:ascii="Calibri" w:hAnsi="Calibri" w:cs="Calibri"/>
                <w:szCs w:val="20"/>
                <w:lang w:val="en-CA"/>
              </w:rPr>
              <w:t>Young’s Modulus (</w:t>
            </w:r>
            <m:oMath>
              <m:r>
                <w:rPr>
                  <w:rFonts w:ascii="Cambria Math" w:hAnsi="Cambria Math" w:cs="Calibri"/>
                  <w:szCs w:val="20"/>
                  <w:lang w:val="en-CA"/>
                </w:rPr>
                <m:t>E</m:t>
              </m:r>
            </m:oMath>
            <w:r>
              <w:rPr>
                <w:rFonts w:ascii="Calibri" w:hAnsi="Calibri" w:cs="Calibri"/>
                <w:szCs w:val="20"/>
                <w:lang w:val="en-CA"/>
              </w:rPr>
              <w:t>)</w:t>
            </w:r>
          </w:p>
        </w:tc>
        <w:tc>
          <w:tcPr>
            <w:tcW w:w="1468" w:type="dxa"/>
            <w:tcBorders>
              <w:top w:val="single" w:sz="4" w:space="0" w:color="auto"/>
            </w:tcBorders>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 xml:space="preserve">200 </w:t>
            </w:r>
            <w:proofErr w:type="spellStart"/>
            <w:r>
              <w:rPr>
                <w:rFonts w:ascii="Calibri" w:hAnsi="Calibri" w:cs="Calibri"/>
                <w:szCs w:val="20"/>
                <w:lang w:val="en-CA"/>
              </w:rPr>
              <w:t>GPa</w:t>
            </w:r>
            <w:proofErr w:type="spellEnd"/>
          </w:p>
        </w:tc>
      </w:tr>
      <w:tr w:rsidR="006746EA" w:rsidRPr="00F303BA" w:rsidTr="00034F4E">
        <w:trPr>
          <w:jc w:val="center"/>
        </w:trPr>
        <w:tc>
          <w:tcPr>
            <w:tcW w:w="2894" w:type="dxa"/>
            <w:shd w:val="clear" w:color="auto" w:fill="auto"/>
          </w:tcPr>
          <w:p w:rsidR="006746EA" w:rsidRPr="00F303BA" w:rsidRDefault="00034F4E" w:rsidP="006746EA">
            <w:pPr>
              <w:spacing w:line="240" w:lineRule="auto"/>
              <w:jc w:val="center"/>
              <w:rPr>
                <w:rFonts w:ascii="Calibri" w:hAnsi="Calibri" w:cs="Calibri"/>
                <w:szCs w:val="20"/>
                <w:lang w:val="en-CA"/>
              </w:rPr>
            </w:pPr>
            <w:r w:rsidRPr="00444AE2">
              <w:rPr>
                <w:rFonts w:ascii="Calibri" w:hAnsi="Calibri" w:cs="Calibri"/>
                <w:szCs w:val="20"/>
                <w:lang w:val="en-CA"/>
              </w:rPr>
              <w:t>Poisson’s Ratio</w:t>
            </w:r>
            <w:r w:rsidR="00BD6894">
              <w:rPr>
                <w:rFonts w:ascii="Calibri" w:hAnsi="Calibri" w:cs="Calibri"/>
                <w:szCs w:val="20"/>
                <w:lang w:val="en-CA"/>
              </w:rPr>
              <w:t xml:space="preserve"> (</w:t>
            </w:r>
            <m:oMath>
              <m:r>
                <w:rPr>
                  <w:rFonts w:ascii="Cambria Math" w:hAnsi="Cambria Math" w:cs="Calibri"/>
                  <w:szCs w:val="20"/>
                  <w:lang w:val="en-CA"/>
                </w:rPr>
                <m:t>ν</m:t>
              </m:r>
            </m:oMath>
            <w:r w:rsidR="00BD6894">
              <w:rPr>
                <w:rFonts w:ascii="Calibri" w:hAnsi="Calibri" w:cs="Calibri"/>
                <w:szCs w:val="20"/>
                <w:lang w:val="en-CA"/>
              </w:rPr>
              <w:t>)</w:t>
            </w:r>
          </w:p>
        </w:tc>
        <w:tc>
          <w:tcPr>
            <w:tcW w:w="1468" w:type="dxa"/>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0.3</w:t>
            </w:r>
          </w:p>
        </w:tc>
      </w:tr>
      <w:tr w:rsidR="006746EA" w:rsidRPr="00F303BA" w:rsidTr="00034F4E">
        <w:trPr>
          <w:jc w:val="center"/>
        </w:trPr>
        <w:tc>
          <w:tcPr>
            <w:tcW w:w="2894" w:type="dxa"/>
            <w:tcBorders>
              <w:bottom w:val="single" w:sz="4" w:space="0" w:color="auto"/>
            </w:tcBorders>
            <w:shd w:val="clear" w:color="auto" w:fill="auto"/>
          </w:tcPr>
          <w:p w:rsidR="006746EA" w:rsidRPr="00034F4E" w:rsidRDefault="00034F4E" w:rsidP="006746EA">
            <w:pPr>
              <w:spacing w:line="240" w:lineRule="auto"/>
              <w:jc w:val="center"/>
              <w:rPr>
                <w:rFonts w:ascii="Calibri" w:hAnsi="Calibri" w:cs="Calibri"/>
                <w:szCs w:val="20"/>
                <w:lang w:val="en-CA"/>
              </w:rPr>
            </w:pPr>
            <w:r>
              <w:rPr>
                <w:rFonts w:ascii="Calibri" w:hAnsi="Calibri" w:cs="Calibri"/>
                <w:szCs w:val="20"/>
                <w:lang w:val="en-CA"/>
              </w:rPr>
              <w:t>Yield Stress (</w:t>
            </w:r>
            <m:oMath>
              <m:sSub>
                <m:sSubPr>
                  <m:ctrlPr>
                    <w:rPr>
                      <w:rFonts w:ascii="Cambria Math" w:hAnsi="Cambria Math" w:cs="Calibri"/>
                      <w:i/>
                      <w:szCs w:val="20"/>
                      <w:lang w:val="en-CA"/>
                    </w:rPr>
                  </m:ctrlPr>
                </m:sSubPr>
                <m:e>
                  <m:r>
                    <w:rPr>
                      <w:rFonts w:ascii="Cambria Math" w:hAnsi="Cambria Math" w:cs="Calibri"/>
                      <w:szCs w:val="20"/>
                      <w:lang w:val="en-CA"/>
                    </w:rPr>
                    <m:t>σ</m:t>
                  </m:r>
                </m:e>
                <m:sub>
                  <m:r>
                    <w:rPr>
                      <w:rFonts w:ascii="Cambria Math" w:hAnsi="Cambria Math" w:cs="Calibri"/>
                      <w:szCs w:val="20"/>
                      <w:lang w:val="en-CA"/>
                    </w:rPr>
                    <m:t>yield</m:t>
                  </m:r>
                </m:sub>
              </m:sSub>
            </m:oMath>
            <w:r>
              <w:rPr>
                <w:rFonts w:ascii="Calibri" w:hAnsi="Calibri" w:cs="Calibri"/>
                <w:szCs w:val="20"/>
                <w:lang w:val="en-CA"/>
              </w:rPr>
              <w:t>)</w:t>
            </w:r>
          </w:p>
        </w:tc>
        <w:tc>
          <w:tcPr>
            <w:tcW w:w="1468" w:type="dxa"/>
            <w:tcBorders>
              <w:bottom w:val="single" w:sz="4" w:space="0" w:color="auto"/>
            </w:tcBorders>
            <w:shd w:val="clear" w:color="auto" w:fill="auto"/>
          </w:tcPr>
          <w:p w:rsidR="006746EA" w:rsidRPr="00F303BA" w:rsidRDefault="006746EA" w:rsidP="006746EA">
            <w:pPr>
              <w:spacing w:line="240" w:lineRule="auto"/>
              <w:jc w:val="center"/>
              <w:rPr>
                <w:rFonts w:ascii="Calibri" w:hAnsi="Calibri" w:cs="Calibri"/>
                <w:szCs w:val="20"/>
                <w:lang w:val="en-CA"/>
              </w:rPr>
            </w:pPr>
            <w:r>
              <w:rPr>
                <w:rFonts w:ascii="Calibri" w:hAnsi="Calibri" w:cs="Calibri"/>
                <w:szCs w:val="20"/>
                <w:lang w:val="en-CA"/>
              </w:rPr>
              <w:t xml:space="preserve">250 </w:t>
            </w:r>
            <w:proofErr w:type="spellStart"/>
            <w:r>
              <w:rPr>
                <w:rFonts w:ascii="Calibri" w:hAnsi="Calibri" w:cs="Calibri"/>
                <w:szCs w:val="20"/>
                <w:lang w:val="en-CA"/>
              </w:rPr>
              <w:t>MPa</w:t>
            </w:r>
            <w:proofErr w:type="spellEnd"/>
          </w:p>
        </w:tc>
      </w:tr>
    </w:tbl>
    <w:p w:rsidR="00A57016" w:rsidRDefault="00A57016" w:rsidP="006746EA">
      <w:pPr>
        <w:ind w:firstLine="720"/>
        <w:rPr>
          <w:rFonts w:ascii="Calibri" w:hAnsi="Calibri" w:cs="Calibri"/>
          <w:szCs w:val="20"/>
          <w:lang w:val="en-CA"/>
        </w:rPr>
      </w:pPr>
    </w:p>
    <w:p w:rsidR="006746EA" w:rsidRPr="00B17ED5" w:rsidRDefault="006746EA" w:rsidP="006746EA">
      <w:pPr>
        <w:ind w:firstLine="720"/>
        <w:rPr>
          <w:noProof/>
        </w:rPr>
      </w:pPr>
      <w:r>
        <w:rPr>
          <w:rFonts w:ascii="Calibri" w:hAnsi="Calibri" w:cs="Calibri"/>
          <w:szCs w:val="20"/>
          <w:lang w:val="en-CA"/>
        </w:rPr>
        <w:t>The model mesh consists of e</w:t>
      </w:r>
      <w:r w:rsidRPr="00807022">
        <w:rPr>
          <w:rFonts w:ascii="Calibri" w:hAnsi="Calibri" w:cs="Calibri"/>
          <w:szCs w:val="20"/>
          <w:lang w:val="en-CA"/>
        </w:rPr>
        <w:t>lements</w:t>
      </w:r>
      <w:r>
        <w:rPr>
          <w:rFonts w:ascii="Calibri" w:hAnsi="Calibri" w:cs="Calibri"/>
          <w:szCs w:val="20"/>
          <w:lang w:val="en-CA"/>
        </w:rPr>
        <w:t xml:space="preserve"> of type</w:t>
      </w:r>
      <w:r w:rsidRPr="00807022">
        <w:rPr>
          <w:rFonts w:ascii="Calibri" w:hAnsi="Calibri" w:cs="Calibri"/>
          <w:szCs w:val="20"/>
          <w:lang w:val="en-CA"/>
        </w:rPr>
        <w:t xml:space="preserve"> Solid186</w:t>
      </w:r>
      <w:r w:rsidR="00F83393">
        <w:rPr>
          <w:rFonts w:ascii="Calibri" w:hAnsi="Calibri" w:cs="Calibri"/>
          <w:szCs w:val="20"/>
          <w:lang w:val="en-CA"/>
        </w:rPr>
        <w:t>,</w:t>
      </w:r>
      <w:r w:rsidRPr="00807022">
        <w:rPr>
          <w:rFonts w:ascii="Calibri" w:hAnsi="Calibri" w:cs="Calibri"/>
          <w:szCs w:val="20"/>
          <w:lang w:val="en-CA"/>
        </w:rPr>
        <w:t xml:space="preserve"> </w:t>
      </w:r>
      <w:r w:rsidR="00F83393">
        <w:rPr>
          <w:rFonts w:ascii="Calibri" w:hAnsi="Calibri" w:cs="Calibri"/>
          <w:szCs w:val="20"/>
          <w:lang w:val="en-CA"/>
        </w:rPr>
        <w:t>and the</w:t>
      </w:r>
      <w:r>
        <w:rPr>
          <w:rFonts w:ascii="Calibri" w:hAnsi="Calibri" w:cs="Calibri"/>
          <w:szCs w:val="20"/>
          <w:lang w:val="en-CA"/>
        </w:rPr>
        <w:t xml:space="preserve"> mesh size varied </w:t>
      </w:r>
      <w:r w:rsidR="00F83393">
        <w:rPr>
          <w:rFonts w:ascii="Calibri" w:hAnsi="Calibri" w:cs="Calibri"/>
          <w:szCs w:val="20"/>
          <w:lang w:val="en-CA"/>
        </w:rPr>
        <w:t>in the range of 0.05 mm to 0.15 mm between simulations; this</w:t>
      </w:r>
      <w:r>
        <w:rPr>
          <w:rFonts w:ascii="Calibri" w:hAnsi="Calibri" w:cs="Calibri"/>
          <w:szCs w:val="20"/>
          <w:lang w:val="en-CA"/>
        </w:rPr>
        <w:t xml:space="preserve"> variation was necessary to ensure convergence of a solution. To simulate the </w:t>
      </w:r>
      <w:r w:rsidR="00F83393">
        <w:rPr>
          <w:rFonts w:ascii="Calibri" w:hAnsi="Calibri" w:cs="Calibri"/>
          <w:szCs w:val="20"/>
          <w:lang w:val="en-CA"/>
        </w:rPr>
        <w:t>attachment between the joint and the actuation cable</w:t>
      </w:r>
      <w:r>
        <w:rPr>
          <w:rFonts w:ascii="Calibri" w:hAnsi="Calibri" w:cs="Calibri"/>
          <w:szCs w:val="20"/>
          <w:lang w:val="en-CA"/>
        </w:rPr>
        <w:t>, a spot weld contact was used,</w:t>
      </w:r>
      <w:r w:rsidR="00F83393">
        <w:rPr>
          <w:rFonts w:ascii="Calibri" w:hAnsi="Calibri" w:cs="Calibri"/>
          <w:szCs w:val="20"/>
          <w:lang w:val="en-CA"/>
        </w:rPr>
        <w:t xml:space="preserve"> and</w:t>
      </w:r>
      <w:r>
        <w:rPr>
          <w:rFonts w:ascii="Calibri" w:hAnsi="Calibri" w:cs="Calibri"/>
          <w:szCs w:val="20"/>
          <w:lang w:val="en-CA"/>
        </w:rPr>
        <w:t xml:space="preserve"> a frictional contact was specified with a coefficient of friction of 0.3 between the </w:t>
      </w:r>
      <w:r w:rsidR="00F83393">
        <w:rPr>
          <w:rFonts w:ascii="Calibri" w:hAnsi="Calibri" w:cs="Calibri"/>
          <w:szCs w:val="20"/>
          <w:lang w:val="en-CA"/>
        </w:rPr>
        <w:t>joint’s inner surface and the outer surface</w:t>
      </w:r>
      <w:r>
        <w:rPr>
          <w:rFonts w:ascii="Calibri" w:hAnsi="Calibri" w:cs="Calibri"/>
          <w:szCs w:val="20"/>
          <w:lang w:val="en-CA"/>
        </w:rPr>
        <w:t xml:space="preserve"> of the cable.</w:t>
      </w:r>
      <w:r w:rsidRPr="00622C05">
        <w:rPr>
          <w:noProof/>
        </w:rPr>
        <w:t xml:space="preserve"> </w:t>
      </w:r>
      <w:r>
        <w:rPr>
          <w:rFonts w:ascii="Calibri" w:hAnsi="Calibri" w:cs="Calibri"/>
          <w:szCs w:val="20"/>
          <w:lang w:val="en-CA"/>
        </w:rPr>
        <w:t>A rigid constraint w</w:t>
      </w:r>
      <w:r w:rsidR="009D413E">
        <w:rPr>
          <w:rFonts w:ascii="Calibri" w:hAnsi="Calibri" w:cs="Calibri"/>
          <w:szCs w:val="20"/>
          <w:lang w:val="en-CA"/>
        </w:rPr>
        <w:t>as implemented to fix the joint’s base</w:t>
      </w:r>
      <w:r>
        <w:rPr>
          <w:rFonts w:ascii="Calibri" w:hAnsi="Calibri" w:cs="Calibri"/>
          <w:szCs w:val="20"/>
          <w:lang w:val="en-CA"/>
        </w:rPr>
        <w:t>, and symmetry conditions were applied along the tubes’ plane of symmetry</w:t>
      </w:r>
      <w:r w:rsidR="00F83393">
        <w:rPr>
          <w:rFonts w:ascii="Calibri" w:hAnsi="Calibri" w:cs="Calibri"/>
          <w:szCs w:val="20"/>
          <w:lang w:val="en-CA"/>
        </w:rPr>
        <w:t xml:space="preserve"> so that only half of the model joint was simulated</w:t>
      </w:r>
      <w:r>
        <w:rPr>
          <w:rFonts w:ascii="Calibri" w:hAnsi="Calibri" w:cs="Calibri"/>
          <w:szCs w:val="20"/>
          <w:lang w:val="en-CA"/>
        </w:rPr>
        <w:t>. These const</w:t>
      </w:r>
      <w:r w:rsidR="0043641C">
        <w:rPr>
          <w:rFonts w:ascii="Calibri" w:hAnsi="Calibri" w:cs="Calibri"/>
          <w:szCs w:val="20"/>
          <w:lang w:val="en-CA"/>
        </w:rPr>
        <w:t xml:space="preserve">raints are annotated in </w:t>
      </w:r>
      <w:r w:rsidR="00744E32">
        <w:rPr>
          <w:rFonts w:ascii="Calibri" w:hAnsi="Calibri" w:cs="Calibri"/>
          <w:szCs w:val="20"/>
          <w:lang w:val="en-CA"/>
        </w:rPr>
        <w:fldChar w:fldCharType="begin"/>
      </w:r>
      <w:r w:rsidR="0043641C">
        <w:rPr>
          <w:rFonts w:ascii="Calibri" w:hAnsi="Calibri" w:cs="Calibri"/>
          <w:szCs w:val="20"/>
          <w:lang w:val="en-CA"/>
        </w:rPr>
        <w:instrText xml:space="preserve"> REF _Ref477264805 \h </w:instrText>
      </w:r>
      <w:r w:rsidR="00744E32">
        <w:rPr>
          <w:rFonts w:ascii="Calibri" w:hAnsi="Calibri" w:cs="Calibri"/>
          <w:szCs w:val="20"/>
          <w:lang w:val="en-CA"/>
        </w:rPr>
      </w:r>
      <w:r w:rsidR="00744E32">
        <w:rPr>
          <w:rFonts w:ascii="Calibri" w:hAnsi="Calibri" w:cs="Calibri"/>
          <w:szCs w:val="20"/>
          <w:lang w:val="en-CA"/>
        </w:rPr>
        <w:fldChar w:fldCharType="separate"/>
      </w:r>
      <w:r w:rsidR="00BD6894">
        <w:t>Fig.</w:t>
      </w:r>
      <w:r w:rsidR="00340323">
        <w:t xml:space="preserve"> </w:t>
      </w:r>
      <w:r w:rsidR="00340323">
        <w:rPr>
          <w:noProof/>
        </w:rPr>
        <w:t>5</w:t>
      </w:r>
      <w:r w:rsidR="00744E32">
        <w:rPr>
          <w:rFonts w:ascii="Calibri" w:hAnsi="Calibri" w:cs="Calibri"/>
          <w:szCs w:val="20"/>
          <w:lang w:val="en-CA"/>
        </w:rPr>
        <w:fldChar w:fldCharType="end"/>
      </w:r>
      <w:r w:rsidR="0043641C">
        <w:rPr>
          <w:rFonts w:ascii="Calibri" w:hAnsi="Calibri" w:cs="Calibri"/>
          <w:szCs w:val="20"/>
          <w:lang w:val="en-CA"/>
        </w:rPr>
        <w:t>.</w:t>
      </w:r>
      <w:r>
        <w:rPr>
          <w:rFonts w:ascii="Calibri" w:hAnsi="Calibri" w:cs="Calibri"/>
          <w:szCs w:val="20"/>
          <w:lang w:val="en-CA"/>
        </w:rPr>
        <w:t xml:space="preserve"> </w:t>
      </w:r>
      <w:r w:rsidR="00682746">
        <w:rPr>
          <w:rFonts w:ascii="Calibri" w:hAnsi="Calibri" w:cs="Calibri"/>
          <w:szCs w:val="20"/>
          <w:lang w:val="en-CA"/>
        </w:rPr>
        <w:t>The parameters defining the geometry of the contact-aid topology are also included.</w:t>
      </w:r>
    </w:p>
    <w:p w:rsidR="00027E27" w:rsidRDefault="001718B2" w:rsidP="00027E27">
      <w:pPr>
        <w:keepNext/>
        <w:jc w:val="center"/>
      </w:pPr>
      <w:r>
        <w:rPr>
          <w:noProof/>
          <w:lang w:val="en-CA" w:eastAsia="en-CA"/>
        </w:rPr>
        <w:lastRenderedPageBreak/>
        <w:drawing>
          <wp:inline distT="0" distB="0" distL="0" distR="0">
            <wp:extent cx="4362137" cy="2353086"/>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4890" t="27617" r="5575" b="16120"/>
                    <a:stretch/>
                  </pic:blipFill>
                  <pic:spPr bwMode="auto">
                    <a:xfrm>
                      <a:off x="0" y="0"/>
                      <a:ext cx="4374738" cy="23598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4CFE" w:rsidRPr="00642301" w:rsidRDefault="00027E27" w:rsidP="008C4CFE">
      <w:pPr>
        <w:pStyle w:val="Caption"/>
        <w:jc w:val="center"/>
        <w:rPr>
          <w:noProof/>
        </w:rPr>
      </w:pPr>
      <w:bookmarkStart w:id="24" w:name="_Ref477264805"/>
      <w:r>
        <w:t xml:space="preserve">Figure </w:t>
      </w:r>
      <w:fldSimple w:instr=" SEQ Figure \* ARABIC ">
        <w:r w:rsidR="00340323">
          <w:rPr>
            <w:noProof/>
          </w:rPr>
          <w:t>5</w:t>
        </w:r>
      </w:fldSimple>
      <w:bookmarkEnd w:id="24"/>
      <w:r w:rsidR="008C4CFE">
        <w:rPr>
          <w:noProof/>
        </w:rPr>
        <w:t>: Outline of Finite Element Model Constraints and Boundary Conditions</w:t>
      </w:r>
      <w:r w:rsidR="00261823">
        <w:rPr>
          <w:noProof/>
        </w:rPr>
        <w:t xml:space="preserve"> Applied to </w:t>
      </w:r>
      <w:r w:rsidR="00681EF1">
        <w:rPr>
          <w:noProof/>
        </w:rPr>
        <w:t xml:space="preserve">Simulate the </w:t>
      </w:r>
      <w:r w:rsidR="00261823">
        <w:rPr>
          <w:noProof/>
        </w:rPr>
        <w:t>Notch Prototype</w:t>
      </w:r>
    </w:p>
    <w:p w:rsidR="008C4CFE" w:rsidRDefault="00F83393" w:rsidP="008C4CFE">
      <w:pPr>
        <w:ind w:firstLine="720"/>
        <w:rPr>
          <w:rFonts w:ascii="Calibri" w:hAnsi="Calibri" w:cs="Calibri"/>
          <w:szCs w:val="20"/>
          <w:lang w:val="en-CA"/>
        </w:rPr>
      </w:pPr>
      <w:r>
        <w:rPr>
          <w:rFonts w:ascii="Calibri" w:hAnsi="Calibri" w:cs="Calibri"/>
          <w:szCs w:val="20"/>
          <w:lang w:val="en-CA"/>
        </w:rPr>
        <w:t>The joint was actuated by defining</w:t>
      </w:r>
      <w:r w:rsidR="008C4CFE">
        <w:rPr>
          <w:rFonts w:ascii="Calibri" w:hAnsi="Calibri" w:cs="Calibri"/>
          <w:szCs w:val="20"/>
          <w:lang w:val="en-CA"/>
        </w:rPr>
        <w:t xml:space="preserve"> the inferior surface of the cable to displace a predefined amount in a direction parallel to the long axis of the tube. The displacement set-point for a given simulation wa</w:t>
      </w:r>
      <w:r w:rsidR="001F11B9">
        <w:rPr>
          <w:rFonts w:ascii="Calibri" w:hAnsi="Calibri" w:cs="Calibri"/>
          <w:szCs w:val="20"/>
          <w:lang w:val="en-CA"/>
        </w:rPr>
        <w:t xml:space="preserve">s estimated </w:t>
      </w:r>
      <w:r w:rsidR="00667CAD">
        <w:rPr>
          <w:rFonts w:ascii="Calibri" w:hAnsi="Calibri" w:cs="Calibri"/>
          <w:szCs w:val="20"/>
          <w:lang w:val="en-CA"/>
        </w:rPr>
        <w:t xml:space="preserve">to be equal to </w:t>
      </w:r>
      <w:r w:rsidR="001F11B9">
        <w:rPr>
          <w:rFonts w:ascii="Calibri" w:hAnsi="Calibri" w:cs="Calibri"/>
          <w:szCs w:val="20"/>
          <w:lang w:val="en-CA"/>
        </w:rPr>
        <w:t xml:space="preserve">the notch </w:t>
      </w:r>
      <w:r w:rsidR="0043641C">
        <w:rPr>
          <w:rFonts w:ascii="Calibri" w:hAnsi="Calibri" w:cs="Calibri"/>
          <w:szCs w:val="20"/>
          <w:lang w:val="en-CA"/>
        </w:rPr>
        <w:t>length</w:t>
      </w:r>
      <w:proofErr w:type="gramStart"/>
      <w:ins w:id="25" w:author="Arushri Swarup" w:date="2017-08-03T17:18:00Z">
        <w:r w:rsidR="00C47EB1">
          <w:rPr>
            <w:rFonts w:ascii="Calibri" w:hAnsi="Calibri" w:cs="Calibri"/>
            <w:szCs w:val="20"/>
            <w:lang w:val="en-CA"/>
          </w:rPr>
          <w:t>,</w:t>
        </w:r>
      </w:ins>
      <w:r w:rsidR="0043641C">
        <w:rPr>
          <w:rFonts w:ascii="Calibri" w:hAnsi="Calibri" w:cs="Calibri"/>
          <w:szCs w:val="20"/>
          <w:lang w:val="en-CA"/>
        </w:rPr>
        <w:t xml:space="preserve"> </w:t>
      </w:r>
      <m:oMath>
        <w:proofErr w:type="gramEnd"/>
        <m:r>
          <w:rPr>
            <w:rFonts w:ascii="Cambria Math" w:hAnsi="Cambria Math" w:cs="Calibri"/>
            <w:szCs w:val="20"/>
            <w:lang w:val="en-CA"/>
          </w:rPr>
          <m:t>h</m:t>
        </m:r>
      </m:oMath>
      <w:r w:rsidR="008C4CFE">
        <w:rPr>
          <w:rFonts w:ascii="Calibri" w:hAnsi="Calibri" w:cs="Calibri"/>
          <w:szCs w:val="20"/>
          <w:lang w:val="en-CA"/>
        </w:rPr>
        <w:t xml:space="preserve">. However, in many cases, the maximum principle strain of the tube body reached the elastic strain limit </w:t>
      </w:r>
      <w:r w:rsidR="00E67B54">
        <w:rPr>
          <w:rFonts w:ascii="Calibri" w:hAnsi="Calibri" w:cs="Calibri"/>
          <w:szCs w:val="20"/>
          <w:lang w:val="en-CA"/>
        </w:rPr>
        <w:t xml:space="preserve">or mechanical closure of the tapered edges occurred </w:t>
      </w:r>
      <w:r w:rsidR="008C4CFE">
        <w:rPr>
          <w:rFonts w:ascii="Calibri" w:hAnsi="Calibri" w:cs="Calibri"/>
          <w:szCs w:val="20"/>
          <w:lang w:val="en-CA"/>
        </w:rPr>
        <w:t>before this di</w:t>
      </w:r>
      <w:r>
        <w:rPr>
          <w:rFonts w:ascii="Calibri" w:hAnsi="Calibri" w:cs="Calibri"/>
          <w:szCs w:val="20"/>
          <w:lang w:val="en-CA"/>
        </w:rPr>
        <w:t xml:space="preserve">splacement </w:t>
      </w:r>
      <w:r w:rsidR="00873AF9">
        <w:rPr>
          <w:rFonts w:ascii="Calibri" w:hAnsi="Calibri" w:cs="Calibri"/>
          <w:szCs w:val="20"/>
          <w:lang w:val="en-CA"/>
        </w:rPr>
        <w:t>was reached</w:t>
      </w:r>
      <w:r>
        <w:rPr>
          <w:rFonts w:ascii="Calibri" w:hAnsi="Calibri" w:cs="Calibri"/>
          <w:szCs w:val="20"/>
          <w:lang w:val="en-CA"/>
        </w:rPr>
        <w:t>.</w:t>
      </w:r>
      <w:r w:rsidR="008C4CFE">
        <w:rPr>
          <w:rFonts w:ascii="Calibri" w:hAnsi="Calibri" w:cs="Calibri"/>
          <w:szCs w:val="20"/>
          <w:lang w:val="en-CA"/>
        </w:rPr>
        <w:t xml:space="preserve"> </w:t>
      </w:r>
      <w:r>
        <w:rPr>
          <w:rFonts w:ascii="Calibri" w:hAnsi="Calibri" w:cs="Calibri"/>
          <w:szCs w:val="20"/>
          <w:lang w:val="en-CA"/>
        </w:rPr>
        <w:t>T</w:t>
      </w:r>
      <w:r w:rsidR="008C4CFE">
        <w:rPr>
          <w:rFonts w:ascii="Calibri" w:hAnsi="Calibri" w:cs="Calibri"/>
          <w:szCs w:val="20"/>
          <w:lang w:val="en-CA"/>
        </w:rPr>
        <w:t>herefore</w:t>
      </w:r>
      <w:r>
        <w:rPr>
          <w:rFonts w:ascii="Calibri" w:hAnsi="Calibri" w:cs="Calibri"/>
          <w:szCs w:val="20"/>
          <w:lang w:val="en-CA"/>
        </w:rPr>
        <w:t>,</w:t>
      </w:r>
      <w:r w:rsidR="008C4CFE">
        <w:rPr>
          <w:rFonts w:ascii="Calibri" w:hAnsi="Calibri" w:cs="Calibri"/>
          <w:szCs w:val="20"/>
          <w:lang w:val="en-CA"/>
        </w:rPr>
        <w:t xml:space="preserve"> the articulation angle, the joint’s radius of curvature, and the cable-displacement were recorded for all sub-steps. Using this loading configuration, some stretching of the cable occurred. </w:t>
      </w:r>
      <w:r w:rsidR="008C4CFE" w:rsidRPr="00014878">
        <w:rPr>
          <w:rFonts w:ascii="Calibri" w:hAnsi="Calibri" w:cs="Calibri"/>
          <w:szCs w:val="20"/>
          <w:highlight w:val="yellow"/>
          <w:lang w:val="en-CA"/>
        </w:rPr>
        <w:t xml:space="preserve">To account for this result, the displacements of the superior and inferior interior edges of the notch were recorded </w:t>
      </w:r>
      <w:r w:rsidR="00937CD5" w:rsidRPr="00014878">
        <w:rPr>
          <w:rFonts w:ascii="Calibri" w:hAnsi="Calibri" w:cs="Calibri"/>
          <w:szCs w:val="20"/>
          <w:highlight w:val="yellow"/>
          <w:lang w:val="en-CA"/>
        </w:rPr>
        <w:t>and</w:t>
      </w:r>
      <w:r w:rsidR="008C4CFE" w:rsidRPr="00014878">
        <w:rPr>
          <w:rFonts w:ascii="Calibri" w:hAnsi="Calibri" w:cs="Calibri"/>
          <w:szCs w:val="20"/>
          <w:highlight w:val="yellow"/>
          <w:lang w:val="en-CA"/>
        </w:rPr>
        <w:t xml:space="preserve"> </w:t>
      </w:r>
      <w:r w:rsidR="00014878">
        <w:rPr>
          <w:rFonts w:ascii="Calibri" w:hAnsi="Calibri" w:cs="Calibri"/>
          <w:szCs w:val="20"/>
          <w:highlight w:val="yellow"/>
          <w:lang w:val="en-CA"/>
        </w:rPr>
        <w:t xml:space="preserve">the change in </w:t>
      </w:r>
      <w:r w:rsidR="00937CD5" w:rsidRPr="00014878">
        <w:rPr>
          <w:rFonts w:ascii="Calibri" w:hAnsi="Calibri" w:cs="Calibri"/>
          <w:szCs w:val="20"/>
          <w:highlight w:val="yellow"/>
          <w:lang w:val="en-CA"/>
        </w:rPr>
        <w:t>Euclidian</w:t>
      </w:r>
      <w:r w:rsidR="008C4CFE" w:rsidRPr="00014878">
        <w:rPr>
          <w:rFonts w:ascii="Calibri" w:hAnsi="Calibri" w:cs="Calibri"/>
          <w:szCs w:val="20"/>
          <w:highlight w:val="yellow"/>
          <w:lang w:val="en-CA"/>
        </w:rPr>
        <w:t xml:space="preserve"> distance </w:t>
      </w:r>
      <w:r w:rsidR="00937CD5" w:rsidRPr="00014878">
        <w:rPr>
          <w:rFonts w:ascii="Calibri" w:hAnsi="Calibri" w:cs="Calibri"/>
          <w:szCs w:val="20"/>
          <w:highlight w:val="yellow"/>
          <w:lang w:val="en-CA"/>
        </w:rPr>
        <w:t xml:space="preserve">between the edges </w:t>
      </w:r>
      <w:r w:rsidR="00014878">
        <w:rPr>
          <w:rFonts w:ascii="Calibri" w:hAnsi="Calibri" w:cs="Calibri"/>
          <w:szCs w:val="20"/>
          <w:highlight w:val="yellow"/>
          <w:lang w:val="en-CA"/>
        </w:rPr>
        <w:t xml:space="preserve">for each notch </w:t>
      </w:r>
      <w:r w:rsidR="00937CD5" w:rsidRPr="00014878">
        <w:rPr>
          <w:rFonts w:ascii="Calibri" w:hAnsi="Calibri" w:cs="Calibri"/>
          <w:szCs w:val="20"/>
          <w:highlight w:val="yellow"/>
          <w:lang w:val="en-CA"/>
        </w:rPr>
        <w:t xml:space="preserve">was </w:t>
      </w:r>
      <w:r w:rsidR="00014878">
        <w:rPr>
          <w:rFonts w:ascii="Calibri" w:hAnsi="Calibri" w:cs="Calibri"/>
          <w:szCs w:val="20"/>
          <w:highlight w:val="yellow"/>
          <w:lang w:val="en-CA"/>
        </w:rPr>
        <w:t>summed</w:t>
      </w:r>
      <w:r w:rsidR="00014878" w:rsidRPr="00014878">
        <w:rPr>
          <w:rFonts w:ascii="Calibri" w:hAnsi="Calibri" w:cs="Calibri"/>
          <w:szCs w:val="20"/>
          <w:highlight w:val="yellow"/>
          <w:lang w:val="en-CA"/>
        </w:rPr>
        <w:t xml:space="preserve"> to better predict the </w:t>
      </w:r>
      <w:r w:rsidR="008C4CFE" w:rsidRPr="00014878">
        <w:rPr>
          <w:rFonts w:ascii="Calibri" w:hAnsi="Calibri" w:cs="Calibri"/>
          <w:szCs w:val="20"/>
          <w:highlight w:val="yellow"/>
          <w:lang w:val="en-CA"/>
        </w:rPr>
        <w:t xml:space="preserve">displacement of the </w:t>
      </w:r>
      <w:r w:rsidR="00014878">
        <w:rPr>
          <w:rFonts w:ascii="Calibri" w:hAnsi="Calibri" w:cs="Calibri"/>
          <w:szCs w:val="20"/>
          <w:highlight w:val="yellow"/>
          <w:lang w:val="en-CA"/>
        </w:rPr>
        <w:t xml:space="preserve">entire </w:t>
      </w:r>
      <w:r w:rsidR="008C4CFE" w:rsidRPr="00014878">
        <w:rPr>
          <w:rFonts w:ascii="Calibri" w:hAnsi="Calibri" w:cs="Calibri"/>
          <w:szCs w:val="20"/>
          <w:highlight w:val="yellow"/>
          <w:lang w:val="en-CA"/>
        </w:rPr>
        <w:t>cable.</w:t>
      </w:r>
      <w:r w:rsidR="008C4CFE">
        <w:rPr>
          <w:rFonts w:ascii="Calibri" w:hAnsi="Calibri" w:cs="Calibri"/>
          <w:szCs w:val="20"/>
          <w:lang w:val="en-CA"/>
        </w:rPr>
        <w:t xml:space="preserve"> </w:t>
      </w:r>
    </w:p>
    <w:p w:rsidR="006746EA" w:rsidRDefault="008C4CFE" w:rsidP="00E15A07">
      <w:pPr>
        <w:ind w:firstLine="720"/>
        <w:rPr>
          <w:rFonts w:ascii="Calibri" w:hAnsi="Calibri" w:cs="Calibri"/>
          <w:szCs w:val="20"/>
          <w:lang w:val="en-CA"/>
        </w:rPr>
      </w:pPr>
      <w:r>
        <w:rPr>
          <w:rFonts w:ascii="Calibri" w:hAnsi="Calibri" w:cs="Calibri"/>
          <w:szCs w:val="20"/>
          <w:lang w:val="en-CA"/>
        </w:rPr>
        <w:t>Both a single notch and a multi-notch joint design</w:t>
      </w:r>
      <w:r w:rsidR="0066343E">
        <w:rPr>
          <w:rFonts w:ascii="Calibri" w:hAnsi="Calibri" w:cs="Calibri"/>
          <w:szCs w:val="20"/>
          <w:lang w:val="en-CA"/>
        </w:rPr>
        <w:t xml:space="preserve"> were modelled</w:t>
      </w:r>
      <w:r>
        <w:rPr>
          <w:rFonts w:ascii="Calibri" w:hAnsi="Calibri" w:cs="Calibri"/>
          <w:szCs w:val="20"/>
          <w:lang w:val="en-CA"/>
        </w:rPr>
        <w:t>. A frictional contact was also added between cut surfaces on the tube model to simulate</w:t>
      </w:r>
      <w:r w:rsidR="00AD49AE">
        <w:rPr>
          <w:rFonts w:ascii="Calibri" w:hAnsi="Calibri" w:cs="Calibri"/>
          <w:szCs w:val="20"/>
          <w:lang w:val="en-CA"/>
        </w:rPr>
        <w:t xml:space="preserve"> the</w:t>
      </w:r>
      <w:r>
        <w:rPr>
          <w:rFonts w:ascii="Calibri" w:hAnsi="Calibri" w:cs="Calibri"/>
          <w:szCs w:val="20"/>
          <w:lang w:val="en-CA"/>
        </w:rPr>
        <w:t xml:space="preserve"> </w:t>
      </w:r>
      <w:r w:rsidR="004D765C">
        <w:rPr>
          <w:rFonts w:ascii="Calibri" w:hAnsi="Calibri" w:cs="Calibri"/>
          <w:szCs w:val="20"/>
          <w:lang w:val="en-CA"/>
        </w:rPr>
        <w:t>contact-aid.</w:t>
      </w:r>
      <w:r>
        <w:rPr>
          <w:rFonts w:ascii="Calibri" w:hAnsi="Calibri" w:cs="Calibri"/>
          <w:szCs w:val="20"/>
          <w:lang w:val="en-CA"/>
        </w:rPr>
        <w:t xml:space="preserve"> As well, a second static structural simulation was added to the ANSYS workspace to simulate an applied joint-tip blocking force. This simulation was configured to capture the force-deflection </w:t>
      </w:r>
      <w:r>
        <w:rPr>
          <w:rFonts w:ascii="Calibri" w:hAnsi="Calibri" w:cs="Calibri"/>
          <w:szCs w:val="20"/>
          <w:lang w:val="en-CA"/>
        </w:rPr>
        <w:lastRenderedPageBreak/>
        <w:t xml:space="preserve">characteristics of the joint to estimate the </w:t>
      </w:r>
      <w:r w:rsidR="00D60CD4">
        <w:rPr>
          <w:rFonts w:ascii="Calibri" w:hAnsi="Calibri" w:cs="Calibri"/>
          <w:szCs w:val="20"/>
          <w:lang w:val="en-CA"/>
        </w:rPr>
        <w:t xml:space="preserve">impact of the contact-aid on the </w:t>
      </w:r>
      <w:r>
        <w:rPr>
          <w:rFonts w:ascii="Calibri" w:hAnsi="Calibri" w:cs="Calibri"/>
          <w:szCs w:val="20"/>
          <w:lang w:val="en-CA"/>
        </w:rPr>
        <w:t>joint’s blocking-force</w:t>
      </w:r>
      <w:r w:rsidR="008F28C1">
        <w:rPr>
          <w:rFonts w:ascii="Calibri" w:hAnsi="Calibri" w:cs="Calibri"/>
          <w:szCs w:val="20"/>
          <w:lang w:val="en-CA"/>
        </w:rPr>
        <w:t>/stiffness</w:t>
      </w:r>
      <w:r>
        <w:rPr>
          <w:rFonts w:ascii="Calibri" w:hAnsi="Calibri" w:cs="Calibri"/>
          <w:szCs w:val="20"/>
          <w:lang w:val="en-CA"/>
        </w:rPr>
        <w:t>.</w:t>
      </w:r>
      <w:r w:rsidR="0043641C">
        <w:rPr>
          <w:rFonts w:ascii="Calibri" w:hAnsi="Calibri" w:cs="Calibri"/>
          <w:szCs w:val="20"/>
          <w:lang w:val="en-CA"/>
        </w:rPr>
        <w:t xml:space="preserve"> The loading direction for the force-deflection </w:t>
      </w:r>
      <w:r w:rsidR="004D765C">
        <w:rPr>
          <w:rFonts w:ascii="Calibri" w:hAnsi="Calibri" w:cs="Calibri"/>
          <w:szCs w:val="20"/>
          <w:lang w:val="en-CA"/>
        </w:rPr>
        <w:t>was along the positive Y-axis</w:t>
      </w:r>
      <w:r w:rsidR="0043641C">
        <w:rPr>
          <w:rFonts w:ascii="Calibri" w:hAnsi="Calibri" w:cs="Calibri"/>
          <w:szCs w:val="20"/>
          <w:lang w:val="en-CA"/>
        </w:rPr>
        <w:t xml:space="preserve"> in </w:t>
      </w:r>
      <w:r w:rsidR="00744E32">
        <w:rPr>
          <w:rFonts w:ascii="Calibri" w:hAnsi="Calibri" w:cs="Calibri"/>
          <w:szCs w:val="20"/>
          <w:lang w:val="en-CA"/>
        </w:rPr>
        <w:fldChar w:fldCharType="begin"/>
      </w:r>
      <w:r w:rsidR="0043641C">
        <w:rPr>
          <w:rFonts w:ascii="Calibri" w:hAnsi="Calibri" w:cs="Calibri"/>
          <w:szCs w:val="20"/>
          <w:lang w:val="en-CA"/>
        </w:rPr>
        <w:instrText xml:space="preserve"> REF _Ref477264805 \h </w:instrText>
      </w:r>
      <w:r w:rsidR="00744E32">
        <w:rPr>
          <w:rFonts w:ascii="Calibri" w:hAnsi="Calibri" w:cs="Calibri"/>
          <w:szCs w:val="20"/>
          <w:lang w:val="en-CA"/>
        </w:rPr>
      </w:r>
      <w:r w:rsidR="00744E32">
        <w:rPr>
          <w:rFonts w:ascii="Calibri" w:hAnsi="Calibri" w:cs="Calibri"/>
          <w:szCs w:val="20"/>
          <w:lang w:val="en-CA"/>
        </w:rPr>
        <w:fldChar w:fldCharType="separate"/>
      </w:r>
      <w:r w:rsidR="00BD6894">
        <w:t>Fig.</w:t>
      </w:r>
      <w:r w:rsidR="00340323">
        <w:t xml:space="preserve"> </w:t>
      </w:r>
      <w:r w:rsidR="00340323">
        <w:rPr>
          <w:noProof/>
        </w:rPr>
        <w:t>5</w:t>
      </w:r>
      <w:r w:rsidR="00744E32">
        <w:rPr>
          <w:rFonts w:ascii="Calibri" w:hAnsi="Calibri" w:cs="Calibri"/>
          <w:szCs w:val="20"/>
          <w:lang w:val="en-CA"/>
        </w:rPr>
        <w:fldChar w:fldCharType="end"/>
      </w:r>
      <w:r w:rsidR="0043641C">
        <w:rPr>
          <w:rFonts w:ascii="Calibri" w:hAnsi="Calibri" w:cs="Calibri"/>
          <w:szCs w:val="20"/>
          <w:lang w:val="en-CA"/>
        </w:rPr>
        <w:t xml:space="preserve">. </w:t>
      </w:r>
    </w:p>
    <w:p w:rsidR="001C4562" w:rsidRDefault="006D1035" w:rsidP="001C4562">
      <w:pPr>
        <w:pStyle w:val="Heading1"/>
        <w:rPr>
          <w:lang w:val="en-CA"/>
        </w:rPr>
      </w:pPr>
      <w:r>
        <w:rPr>
          <w:lang w:val="en-CA"/>
        </w:rPr>
        <w:t>3</w:t>
      </w:r>
      <w:r w:rsidR="001C4562">
        <w:rPr>
          <w:lang w:val="en-CA"/>
        </w:rPr>
        <w:t>.2 simulation results</w:t>
      </w:r>
      <w:r w:rsidR="00077E4D">
        <w:rPr>
          <w:lang w:val="en-CA"/>
        </w:rPr>
        <w:t xml:space="preserve"> OF </w:t>
      </w:r>
      <w:r w:rsidR="00D40003">
        <w:rPr>
          <w:lang w:val="en-CA"/>
        </w:rPr>
        <w:t>CONTACT AID SIZING</w:t>
      </w:r>
    </w:p>
    <w:p w:rsidR="001C4562" w:rsidRPr="00554499" w:rsidRDefault="001C4562" w:rsidP="001C4562">
      <w:pPr>
        <w:ind w:firstLine="720"/>
      </w:pPr>
      <w:r>
        <w:t xml:space="preserve">A simulation of one version of the proposed tube topology is depicted in </w:t>
      </w:r>
      <w:r w:rsidR="00744E32">
        <w:fldChar w:fldCharType="begin"/>
      </w:r>
      <w:r>
        <w:instrText xml:space="preserve"> REF _Ref477335704 \h </w:instrText>
      </w:r>
      <w:r w:rsidR="00744E32">
        <w:fldChar w:fldCharType="separate"/>
      </w:r>
      <w:r w:rsidR="00BD6894">
        <w:t>Fig.</w:t>
      </w:r>
      <w:r w:rsidR="00340323">
        <w:t xml:space="preserve"> </w:t>
      </w:r>
      <w:r w:rsidR="00340323">
        <w:rPr>
          <w:noProof/>
        </w:rPr>
        <w:t>6</w:t>
      </w:r>
      <w:r w:rsidR="00744E32">
        <w:fldChar w:fldCharType="end"/>
      </w:r>
      <w:r>
        <w:t xml:space="preserve">-A. The results of a blocking force experiment shown </w:t>
      </w:r>
      <w:r w:rsidR="00554499">
        <w:t xml:space="preserve">in </w:t>
      </w:r>
      <w:r w:rsidR="00744E32">
        <w:fldChar w:fldCharType="begin"/>
      </w:r>
      <w:r>
        <w:instrText xml:space="preserve"> REF _Ref477335704 \h </w:instrText>
      </w:r>
      <w:r w:rsidR="00744E32">
        <w:fldChar w:fldCharType="separate"/>
      </w:r>
      <w:r w:rsidR="00BD6894">
        <w:t>Fig.</w:t>
      </w:r>
      <w:r w:rsidR="00340323">
        <w:t xml:space="preserve"> </w:t>
      </w:r>
      <w:r w:rsidR="00340323">
        <w:rPr>
          <w:noProof/>
        </w:rPr>
        <w:t>6</w:t>
      </w:r>
      <w:r w:rsidR="00744E32">
        <w:fldChar w:fldCharType="end"/>
      </w:r>
      <w:r>
        <w:t xml:space="preserve">-B demonstrate how the force-deflection is affected by the introduction of the contact-aid. The effective stiffness, </w:t>
      </w:r>
      <w:proofErr w:type="gramStart"/>
      <w:r>
        <w:t xml:space="preserve">denoted </w:t>
      </w:r>
      <m:oMath>
        <w:proofErr w:type="gramEnd"/>
        <m:r>
          <w:rPr>
            <w:rFonts w:ascii="Cambria Math" w:hAnsi="Cambria Math" w:cs="Calibri"/>
            <w:szCs w:val="20"/>
            <w:lang w:val="en-CA"/>
          </w:rPr>
          <m:t>K</m:t>
        </m:r>
      </m:oMath>
      <w:r>
        <w:t>, of this notch increase</w:t>
      </w:r>
      <w:r w:rsidR="00B5196A">
        <w:t>d by a factor of approximately 2</w:t>
      </w:r>
      <w:r>
        <w:t>.</w:t>
      </w:r>
      <w:r w:rsidR="00B5196A">
        <w:t>2</w:t>
      </w:r>
      <w:r>
        <w:t xml:space="preserve"> as indicated by the ratio</w:t>
      </w:r>
      <w:r w:rsidR="00554499">
        <w:t xml:space="preserve"> of the</w:t>
      </w:r>
      <w:r>
        <w:t xml:space="preserve"> slopes of the force-deflection curve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w:r>
        <w:t>.</w:t>
      </w:r>
      <w:r w:rsidR="00FC6EDE">
        <w:t xml:space="preserve"> The tip displacement that </w:t>
      </w:r>
      <w:r w:rsidR="00BD6894">
        <w:t xml:space="preserve">occurs prior to the shift from </w:t>
      </w:r>
      <m:oMath>
        <m:sSub>
          <m:sSubPr>
            <m:ctrlPr>
              <w:rPr>
                <w:rFonts w:ascii="Cambria Math" w:hAnsi="Cambria Math" w:cs="Calibri"/>
                <w:i/>
                <w:szCs w:val="20"/>
                <w:lang w:val="en-CA"/>
              </w:rPr>
            </m:ctrlPr>
          </m:sSubPr>
          <m:e>
            <m:r>
              <w:rPr>
                <w:rFonts w:ascii="Cambria Math" w:hAnsi="Cambria Math" w:cs="Calibri"/>
                <w:szCs w:val="20"/>
                <w:lang w:val="en-CA"/>
              </w:rPr>
              <m:t>K</m:t>
            </m:r>
          </m:e>
          <m:sub>
            <m:r>
              <w:rPr>
                <w:rFonts w:ascii="Cambria Math" w:hAnsi="Cambria Math" w:cs="Calibri"/>
                <w:szCs w:val="20"/>
                <w:lang w:val="en-CA"/>
              </w:rPr>
              <m:t>1</m:t>
            </m:r>
          </m:sub>
        </m:sSub>
      </m:oMath>
      <w:r w:rsidR="00BD6894">
        <w:t xml:space="preserve"> to </w:t>
      </w:r>
      <m:oMath>
        <m:sSub>
          <m:sSubPr>
            <m:ctrlPr>
              <w:rPr>
                <w:rFonts w:ascii="Cambria Math" w:hAnsi="Cambria Math" w:cs="Calibri"/>
                <w:i/>
                <w:szCs w:val="20"/>
                <w:lang w:val="en-CA"/>
              </w:rPr>
            </m:ctrlPr>
          </m:sSubPr>
          <m:e>
            <m:r>
              <w:rPr>
                <w:rFonts w:ascii="Cambria Math" w:hAnsi="Cambria Math" w:cs="Calibri"/>
                <w:szCs w:val="20"/>
                <w:lang w:val="en-CA"/>
              </w:rPr>
              <m:t>K</m:t>
            </m:r>
          </m:e>
          <m:sub>
            <m:r>
              <w:rPr>
                <w:rFonts w:ascii="Cambria Math" w:hAnsi="Cambria Math" w:cs="Calibri"/>
                <w:szCs w:val="20"/>
                <w:lang w:val="en-CA"/>
              </w:rPr>
              <m:t>2</m:t>
            </m:r>
          </m:sub>
        </m:sSub>
      </m:oMath>
      <w:r w:rsidR="00BD6894">
        <w:t xml:space="preserve"> is </w:t>
      </w:r>
      <w:proofErr w:type="gramStart"/>
      <w:r w:rsidR="00BD6894">
        <w:t xml:space="preserve">denoted </w:t>
      </w:r>
      <m:oMath>
        <w:proofErr w:type="gramEnd"/>
        <m:sSub>
          <m:sSubPr>
            <m:ctrlPr>
              <w:rPr>
                <w:rFonts w:ascii="Cambria Math" w:hAnsi="Cambria Math" w:cs="Calibri"/>
                <w:i/>
                <w:szCs w:val="20"/>
                <w:lang w:val="en-CA"/>
              </w:rPr>
            </m:ctrlPr>
          </m:sSubPr>
          <m:e>
            <m:r>
              <w:rPr>
                <w:rFonts w:ascii="Cambria Math" w:hAnsi="Cambria Math" w:cs="Calibri"/>
                <w:szCs w:val="20"/>
                <w:lang w:val="en-CA"/>
              </w:rPr>
              <m:t>d</m:t>
            </m:r>
          </m:e>
          <m:sub>
            <m:r>
              <w:rPr>
                <w:rFonts w:ascii="Cambria Math" w:hAnsi="Cambria Math" w:cs="Calibri"/>
                <w:szCs w:val="20"/>
                <w:lang w:val="en-CA"/>
              </w:rPr>
              <m:t>c</m:t>
            </m:r>
          </m:sub>
        </m:sSub>
      </m:oMath>
      <w:r w:rsidR="00FC6EDE">
        <w:t>. An o</w:t>
      </w:r>
      <w:proofErr w:type="spellStart"/>
      <w:r w:rsidR="00BD6894">
        <w:t>ptimal</w:t>
      </w:r>
      <w:proofErr w:type="spellEnd"/>
      <w:r w:rsidR="00BD6894">
        <w:t xml:space="preserve"> design aims to minimize </w:t>
      </w:r>
      <m:oMath>
        <m:sSub>
          <m:sSubPr>
            <m:ctrlPr>
              <w:rPr>
                <w:rFonts w:ascii="Cambria Math" w:hAnsi="Cambria Math" w:cs="Calibri"/>
                <w:i/>
                <w:szCs w:val="20"/>
                <w:lang w:val="en-CA"/>
              </w:rPr>
            </m:ctrlPr>
          </m:sSubPr>
          <m:e>
            <m:r>
              <w:rPr>
                <w:rFonts w:ascii="Cambria Math" w:hAnsi="Cambria Math" w:cs="Calibri"/>
                <w:szCs w:val="20"/>
                <w:lang w:val="en-CA"/>
              </w:rPr>
              <m:t>d</m:t>
            </m:r>
          </m:e>
          <m:sub>
            <m:r>
              <w:rPr>
                <w:rFonts w:ascii="Cambria Math" w:hAnsi="Cambria Math" w:cs="Calibri"/>
                <w:szCs w:val="20"/>
                <w:lang w:val="en-CA"/>
              </w:rPr>
              <m:t>c</m:t>
            </m:r>
          </m:sub>
        </m:sSub>
      </m:oMath>
      <w:r w:rsidR="00BD6894">
        <w:t xml:space="preserve"> and </w:t>
      </w:r>
      <w:proofErr w:type="gramStart"/>
      <w:r w:rsidR="00BD6894">
        <w:t xml:space="preserve">maximize </w:t>
      </w:r>
      <m:oMath>
        <w:proofErr w:type="gramEnd"/>
        <m:sSub>
          <m:sSubPr>
            <m:ctrlPr>
              <w:rPr>
                <w:rFonts w:ascii="Cambria Math" w:hAnsi="Cambria Math" w:cs="Calibri"/>
                <w:i/>
                <w:szCs w:val="20"/>
                <w:lang w:val="en-CA"/>
              </w:rPr>
            </m:ctrlPr>
          </m:sSubPr>
          <m:e>
            <m:r>
              <w:rPr>
                <w:rFonts w:ascii="Cambria Math" w:hAnsi="Cambria Math" w:cs="Calibri"/>
                <w:szCs w:val="20"/>
                <w:lang w:val="en-CA"/>
              </w:rPr>
              <m:t>K</m:t>
            </m:r>
          </m:e>
          <m:sub>
            <m:r>
              <w:rPr>
                <w:rFonts w:ascii="Cambria Math" w:hAnsi="Cambria Math" w:cs="Calibri"/>
                <w:szCs w:val="20"/>
                <w:lang w:val="en-CA"/>
              </w:rPr>
              <m:t>2</m:t>
            </m:r>
          </m:sub>
        </m:sSub>
      </m:oMath>
      <w:r w:rsidR="00FC6EDE">
        <w:t>.</w:t>
      </w:r>
      <w:r w:rsidR="00554499">
        <w:t xml:space="preserve"> </w:t>
      </w:r>
    </w:p>
    <w:p w:rsidR="001C4562" w:rsidRDefault="001718B2" w:rsidP="001C4562">
      <w:pPr>
        <w:keepNext/>
        <w:jc w:val="center"/>
      </w:pPr>
      <w:r>
        <w:rPr>
          <w:noProof/>
          <w:lang w:val="en-CA" w:eastAsia="en-CA"/>
        </w:rPr>
        <w:drawing>
          <wp:inline distT="0" distB="0" distL="0" distR="0">
            <wp:extent cx="3792512" cy="19481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31955" t="24086" r="4217" b="26733"/>
                    <a:stretch/>
                  </pic:blipFill>
                  <pic:spPr bwMode="auto">
                    <a:xfrm>
                      <a:off x="0" y="0"/>
                      <a:ext cx="3793687" cy="19487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1C4562">
        <w:t xml:space="preserve">            </w:t>
      </w:r>
    </w:p>
    <w:p w:rsidR="001C4562" w:rsidRDefault="001C4562" w:rsidP="001C4562">
      <w:pPr>
        <w:pStyle w:val="Caption"/>
        <w:jc w:val="center"/>
      </w:pPr>
      <w:bookmarkStart w:id="26" w:name="_Ref477335704"/>
      <w:r>
        <w:t xml:space="preserve">Figure </w:t>
      </w:r>
      <w:fldSimple w:instr=" SEQ Figure \* ARABIC ">
        <w:r w:rsidR="00340323">
          <w:rPr>
            <w:noProof/>
          </w:rPr>
          <w:t>6</w:t>
        </w:r>
      </w:fldSimple>
      <w:bookmarkEnd w:id="26"/>
      <w:r>
        <w:t>: Finite Element Model of Modified Joint showing the Effect of Mechanical Interference on Blocking Force</w:t>
      </w:r>
    </w:p>
    <w:p w:rsidR="00E954DE" w:rsidRDefault="00BD6894" w:rsidP="00BD3AE2">
      <w:pPr>
        <w:ind w:firstLine="720"/>
      </w:pPr>
      <w:r>
        <w:t>As outlined in Fig.</w:t>
      </w:r>
      <w:r w:rsidR="00682746">
        <w:t xml:space="preserve"> 5, f</w:t>
      </w:r>
      <w:r w:rsidR="00F70130">
        <w:t>ive</w:t>
      </w:r>
      <w:r w:rsidR="00682746">
        <w:t xml:space="preserve"> parameters define the geometry added to the joint</w:t>
      </w:r>
      <w:r w:rsidR="006806CC">
        <w:t xml:space="preserve"> to achieve the contact-aid;</w:t>
      </w:r>
      <w:r w:rsidR="00682746">
        <w:t xml:space="preserve"> the contact aid length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682746">
        <w:t xml:space="preserve"> expressed as a fraction of the notch </w:t>
      </w:r>
      <w:proofErr w:type="gramStart"/>
      <w:r w:rsidR="00682746">
        <w:t xml:space="preserve">width </w:t>
      </w:r>
      <m:oMath>
        <w:proofErr w:type="gramEnd"/>
        <m:r>
          <w:rPr>
            <w:rFonts w:ascii="Cambria Math" w:hAnsi="Cambria Math" w:cs="Calibri"/>
            <w:szCs w:val="20"/>
            <w:lang w:val="en-CA"/>
          </w:rPr>
          <m:t>h</m:t>
        </m:r>
      </m:oMath>
      <w:r w:rsidR="00682746">
        <w:rPr>
          <w:i/>
        </w:rPr>
        <w:t>,</w:t>
      </w:r>
      <w:r w:rsidR="00682746">
        <w:t xml:space="preserve"> the top and bottom edge taper angles </w:t>
      </w:r>
      <m:oMath>
        <m:r>
          <w:rPr>
            <w:rFonts w:ascii="Cambria Math" w:hAnsi="Cambria Math" w:cs="Calibri"/>
            <w:szCs w:val="20"/>
            <w:lang w:val="en-CA"/>
          </w:rPr>
          <m:t>c</m:t>
        </m:r>
      </m:oMath>
      <w:r w:rsidR="00682746">
        <w:rPr>
          <w:rFonts w:ascii="Calibri" w:hAnsi="Calibri" w:cs="Calibri"/>
          <w:i/>
          <w:szCs w:val="20"/>
          <w:lang w:val="en-CA"/>
        </w:rPr>
        <w:t xml:space="preserve">, </w:t>
      </w:r>
      <w:r w:rsidR="008F306D">
        <w:rPr>
          <w:rFonts w:ascii="Calibri" w:hAnsi="Calibri" w:cs="Calibri"/>
          <w:szCs w:val="20"/>
          <w:lang w:val="en-CA"/>
        </w:rPr>
        <w:t xml:space="preserve">the slit width </w:t>
      </w:r>
      <m:oMath>
        <m:sSub>
          <m:sSubPr>
            <m:ctrlPr>
              <w:rPr>
                <w:rFonts w:ascii="Cambria Math" w:hAnsi="Cambria Math" w:cs="Calibri"/>
                <w:i/>
                <w:szCs w:val="20"/>
                <w:lang w:val="en-CA"/>
              </w:rPr>
            </m:ctrlPr>
          </m:sSubPr>
          <m:e>
            <m:r>
              <w:rPr>
                <w:rFonts w:ascii="Cambria Math" w:hAnsi="Cambria Math" w:cs="Calibri"/>
                <w:szCs w:val="20"/>
                <w:lang w:val="en-CA"/>
              </w:rPr>
              <m:t>s</m:t>
            </m:r>
          </m:e>
          <m:sub>
            <m:r>
              <w:rPr>
                <w:rFonts w:ascii="Cambria Math" w:hAnsi="Cambria Math" w:cs="Calibri"/>
                <w:szCs w:val="20"/>
                <w:lang w:val="en-CA"/>
              </w:rPr>
              <m:t>w</m:t>
            </m:r>
          </m:sub>
        </m:sSub>
      </m:oMath>
      <w:r w:rsidR="008F306D" w:rsidRPr="00AD2761">
        <w:rPr>
          <w:rFonts w:ascii="Calibri" w:hAnsi="Calibri" w:cs="Calibri"/>
          <w:szCs w:val="20"/>
          <w:vertAlign w:val="subscript"/>
          <w:lang w:val="en-CA"/>
        </w:rPr>
        <w:t>,</w:t>
      </w:r>
      <w:r w:rsidR="008F306D">
        <w:rPr>
          <w:rFonts w:ascii="Calibri" w:hAnsi="Calibri" w:cs="Calibri"/>
          <w:szCs w:val="20"/>
          <w:lang w:val="en-CA"/>
        </w:rPr>
        <w:t xml:space="preserve"> </w:t>
      </w:r>
      <w:r w:rsidR="00682746">
        <w:rPr>
          <w:rFonts w:ascii="Calibri" w:hAnsi="Calibri" w:cs="Calibri"/>
          <w:szCs w:val="20"/>
          <w:lang w:val="en-CA"/>
        </w:rPr>
        <w:t xml:space="preserve">as well as the contact aid radius </w:t>
      </w:r>
      <m:oMath>
        <m:r>
          <w:rPr>
            <w:rFonts w:ascii="Cambria Math" w:hAnsi="Cambria Math" w:cs="Calibri"/>
            <w:szCs w:val="20"/>
            <w:lang w:val="en-CA"/>
          </w:rPr>
          <m:t>R</m:t>
        </m:r>
      </m:oMath>
      <w:r w:rsidR="00682746">
        <w:rPr>
          <w:rFonts w:ascii="Calibri" w:hAnsi="Calibri" w:cs="Calibri"/>
          <w:szCs w:val="20"/>
          <w:lang w:val="en-CA"/>
        </w:rPr>
        <w:t>.</w:t>
      </w:r>
      <w:r w:rsidR="00682746">
        <w:t xml:space="preserve"> </w:t>
      </w:r>
      <w:r w:rsidR="006806CC">
        <w:t xml:space="preserve">The contact aid length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6806CC">
        <w:t xml:space="preserve"> </w:t>
      </w:r>
      <w:r w:rsidR="00C8612E">
        <w:t xml:space="preserve">is anticipated to be the </w:t>
      </w:r>
      <w:r w:rsidR="00031E6A">
        <w:t xml:space="preserve">most significant </w:t>
      </w:r>
      <w:r w:rsidR="00554499">
        <w:t>topology parameter</w:t>
      </w:r>
      <w:r w:rsidR="00EB1E9A">
        <w:t>,</w:t>
      </w:r>
      <w:r w:rsidR="006806CC">
        <w:t xml:space="preserve"> and is the focus of the sensitivity study</w:t>
      </w:r>
      <w:r w:rsidR="00031E6A">
        <w:rPr>
          <w:i/>
        </w:rPr>
        <w:t xml:space="preserve">. </w:t>
      </w:r>
      <w:r w:rsidR="001C4562" w:rsidRPr="001C4562">
        <w:rPr>
          <w:noProof/>
        </w:rPr>
        <w:t xml:space="preserve">To investigate how </w:t>
      </w:r>
      <w:r w:rsidR="00C8612E">
        <w:rPr>
          <w:noProof/>
        </w:rPr>
        <w:t xml:space="preserve">varying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C8612E" w:rsidRPr="001C4562" w:rsidDel="00C8612E">
        <w:rPr>
          <w:noProof/>
        </w:rPr>
        <w:t xml:space="preserve"> </w:t>
      </w:r>
      <w:r w:rsidR="001C4562" w:rsidRPr="001C4562">
        <w:rPr>
          <w:noProof/>
        </w:rPr>
        <w:t>impacts the notch</w:t>
      </w:r>
      <w:r w:rsidR="00FC6EDE">
        <w:rPr>
          <w:noProof/>
        </w:rPr>
        <w:t xml:space="preserve"> stiffness and </w:t>
      </w:r>
      <w:r w:rsidR="00C8612E">
        <w:rPr>
          <w:noProof/>
        </w:rPr>
        <w:lastRenderedPageBreak/>
        <w:t xml:space="preserve">notch </w:t>
      </w:r>
      <w:r w:rsidR="00FC6EDE">
        <w:rPr>
          <w:noProof/>
        </w:rPr>
        <w:t>shape</w:t>
      </w:r>
      <w:r w:rsidR="00C8612E">
        <w:rPr>
          <w:noProof/>
        </w:rPr>
        <w:t xml:space="preserve"> during bending</w:t>
      </w:r>
      <w:r w:rsidR="001C4562" w:rsidRPr="001C4562">
        <w:rPr>
          <w:noProof/>
        </w:rPr>
        <w:t>, several ANSYS simulations were conducted</w:t>
      </w:r>
      <w:r w:rsidR="00DE114F">
        <w:rPr>
          <w:i/>
          <w:noProof/>
          <w:vertAlign w:val="subscript"/>
        </w:rPr>
        <w:t xml:space="preserve"> </w:t>
      </w:r>
      <w:r w:rsidR="00DE114F">
        <w:rPr>
          <w:noProof/>
        </w:rPr>
        <w:t>(</w:t>
      </w:r>
      <w:r w:rsidR="00744E32">
        <w:rPr>
          <w:noProof/>
        </w:rPr>
        <w:fldChar w:fldCharType="begin"/>
      </w:r>
      <w:r w:rsidR="00DE114F">
        <w:rPr>
          <w:i/>
          <w:noProof/>
          <w:vertAlign w:val="subscript"/>
        </w:rPr>
        <w:instrText xml:space="preserve"> REF _Ref478981257 \h </w:instrText>
      </w:r>
      <w:r w:rsidR="00744E32">
        <w:rPr>
          <w:noProof/>
        </w:rPr>
      </w:r>
      <w:r w:rsidR="00744E32">
        <w:rPr>
          <w:noProof/>
        </w:rPr>
        <w:fldChar w:fldCharType="separate"/>
      </w:r>
      <w:r>
        <w:t>Fig.</w:t>
      </w:r>
      <w:r w:rsidR="00340323">
        <w:t xml:space="preserve"> </w:t>
      </w:r>
      <w:r w:rsidR="00340323">
        <w:rPr>
          <w:bCs/>
          <w:noProof/>
        </w:rPr>
        <w:t>7</w:t>
      </w:r>
      <w:r w:rsidR="00744E32">
        <w:rPr>
          <w:noProof/>
        </w:rPr>
        <w:fldChar w:fldCharType="end"/>
      </w:r>
      <w:r w:rsidR="00DE114F">
        <w:rPr>
          <w:noProof/>
        </w:rPr>
        <w:t>)</w:t>
      </w:r>
      <w:r w:rsidR="001C4562" w:rsidRPr="001C4562">
        <w:rPr>
          <w:noProof/>
        </w:rPr>
        <w:t xml:space="preserve">. These simulations considered both the force-deflection </w:t>
      </w:r>
      <w:r w:rsidR="001C4562" w:rsidRPr="0031741E">
        <w:t>performance</w:t>
      </w:r>
      <w:r w:rsidR="001C4562" w:rsidRPr="001C4562">
        <w:rPr>
          <w:noProof/>
        </w:rPr>
        <w:t xml:space="preserve"> and the maximum strain occurring in the joint when articulated to a 30</w:t>
      </w:r>
      <w:r w:rsidR="001C4562" w:rsidRPr="00123E3E">
        <w:rPr>
          <w:noProof/>
          <w:vertAlign w:val="superscript"/>
        </w:rPr>
        <w:t>o</w:t>
      </w:r>
      <w:r w:rsidR="001C4562" w:rsidRPr="001C4562">
        <w:rPr>
          <w:noProof/>
        </w:rPr>
        <w:t xml:space="preserve"> bending angle. </w:t>
      </w:r>
      <w:r w:rsidR="008E00AA">
        <w:t xml:space="preserve">The two taper angles, </w:t>
      </w:r>
      <m:oMath>
        <m:r>
          <w:rPr>
            <w:rFonts w:ascii="Cambria Math" w:hAnsi="Cambria Math" w:cs="Calibri"/>
            <w:szCs w:val="20"/>
            <w:lang w:val="en-CA"/>
          </w:rPr>
          <m:t>γ</m:t>
        </m:r>
      </m:oMath>
      <w:r w:rsidR="008E00AA">
        <w:rPr>
          <w:rFonts w:ascii="Calibri" w:hAnsi="Calibri" w:cs="Calibri"/>
          <w:i/>
          <w:szCs w:val="20"/>
          <w:lang w:val="en-CA"/>
        </w:rPr>
        <w:t xml:space="preserve"> </w:t>
      </w:r>
      <w:proofErr w:type="gramStart"/>
      <w:r w:rsidR="008E00AA" w:rsidRPr="00336808">
        <w:rPr>
          <w:rFonts w:ascii="Calibri" w:hAnsi="Calibri" w:cs="Calibri"/>
          <w:szCs w:val="20"/>
          <w:lang w:val="en-CA"/>
        </w:rPr>
        <w:t>and</w:t>
      </w:r>
      <w:r w:rsidR="008E00AA">
        <w:rPr>
          <w:rFonts w:ascii="Calibri" w:hAnsi="Calibri" w:cs="Calibri"/>
          <w:i/>
          <w:szCs w:val="20"/>
          <w:lang w:val="en-CA"/>
        </w:rPr>
        <w:t xml:space="preserve"> </w:t>
      </w:r>
      <m:oMath>
        <w:proofErr w:type="gramEnd"/>
        <m:r>
          <w:rPr>
            <w:rFonts w:ascii="Cambria Math" w:hAnsi="Cambria Math" w:cs="Calibri"/>
            <w:szCs w:val="20"/>
            <w:lang w:val="en-CA"/>
          </w:rPr>
          <m:t>φ</m:t>
        </m:r>
      </m:oMath>
      <w:r w:rsidR="008E00AA">
        <w:rPr>
          <w:rFonts w:ascii="Calibri" w:hAnsi="Calibri" w:cs="Calibri"/>
          <w:i/>
          <w:szCs w:val="20"/>
          <w:lang w:val="en-CA"/>
        </w:rPr>
        <w:t>,</w:t>
      </w:r>
      <w:r w:rsidR="008E00AA">
        <w:t xml:space="preserve"> were held constant at 20 and 50 degrees</w:t>
      </w:r>
      <w:r w:rsidR="006806CC">
        <w:t>,</w:t>
      </w:r>
      <w:r w:rsidR="008E00AA">
        <w:t xml:space="preserve"> respectively</w:t>
      </w:r>
      <w:r w:rsidR="006806CC">
        <w:t>,</w:t>
      </w:r>
      <w:r w:rsidR="008E00AA">
        <w:t xml:space="preserve"> for this study. These angles </w:t>
      </w:r>
      <w:r w:rsidR="006806CC">
        <w:t>provide</w:t>
      </w:r>
      <w:r w:rsidR="008E00AA">
        <w:t xml:space="preserve"> a maximum bending angle of 30</w:t>
      </w:r>
      <w:r w:rsidR="008E00AA" w:rsidRPr="00B5196A">
        <w:rPr>
          <w:vertAlign w:val="superscript"/>
        </w:rPr>
        <w:t>o</w:t>
      </w:r>
      <w:r w:rsidR="006806CC">
        <w:t xml:space="preserve"> </w:t>
      </w:r>
      <w:r w:rsidR="008E00AA">
        <w:t xml:space="preserve">when the </w:t>
      </w:r>
      <w:r w:rsidR="006806CC">
        <w:t>joint is fully closed</w:t>
      </w:r>
      <w:r w:rsidR="008E00AA">
        <w:t xml:space="preserve">. </w:t>
      </w:r>
      <w:r w:rsidR="00AB672B">
        <w:t>From early examination, the</w:t>
      </w:r>
      <w:r w:rsidR="006806CC">
        <w:t xml:space="preserve"> taper angles</w:t>
      </w:r>
      <w:r w:rsidR="00AB672B">
        <w:t xml:space="preserve"> do not appear</w:t>
      </w:r>
      <w:r w:rsidR="006806CC">
        <w:t xml:space="preserve"> to</w:t>
      </w:r>
      <w:r w:rsidR="00AB672B">
        <w:t xml:space="preserve"> have a significant effect on the joint’s compactness or stiffness characteristics. </w:t>
      </w:r>
      <w:r w:rsidR="008F306D">
        <w:t xml:space="preserve">The slit width </w:t>
      </w:r>
      <m:oMath>
        <m:sSub>
          <m:sSubPr>
            <m:ctrlPr>
              <w:rPr>
                <w:rFonts w:ascii="Cambria Math" w:hAnsi="Cambria Math" w:cs="Calibri"/>
                <w:i/>
                <w:szCs w:val="20"/>
                <w:lang w:val="en-CA"/>
              </w:rPr>
            </m:ctrlPr>
          </m:sSubPr>
          <m:e>
            <m:r>
              <w:rPr>
                <w:rFonts w:ascii="Cambria Math" w:hAnsi="Cambria Math" w:cs="Calibri"/>
                <w:szCs w:val="20"/>
                <w:lang w:val="en-CA"/>
              </w:rPr>
              <m:t>s</m:t>
            </m:r>
          </m:e>
          <m:sub>
            <m:r>
              <w:rPr>
                <w:rFonts w:ascii="Cambria Math" w:hAnsi="Cambria Math" w:cs="Calibri"/>
                <w:szCs w:val="20"/>
                <w:lang w:val="en-CA"/>
              </w:rPr>
              <m:t>w</m:t>
            </m:r>
          </m:sub>
        </m:sSub>
      </m:oMath>
      <w:r w:rsidR="008F306D">
        <w:t xml:space="preserve"> theoretically should be set as small as possible, and is therefore determined by fabrication limits as 0.05 mm, this value will be described in Sec</w:t>
      </w:r>
      <w:proofErr w:type="spellStart"/>
      <w:r w:rsidR="008F306D">
        <w:t>tion</w:t>
      </w:r>
      <w:proofErr w:type="spellEnd"/>
      <w:r w:rsidR="008F306D">
        <w:t xml:space="preserve"> 4. </w:t>
      </w:r>
      <w:r w:rsidR="008E00AA">
        <w:t>The contact radius</w:t>
      </w:r>
      <w:r w:rsidR="006806CC">
        <w:t xml:space="preserve"> </w:t>
      </w:r>
      <m:oMath>
        <m:r>
          <w:rPr>
            <w:rFonts w:ascii="Cambria Math" w:hAnsi="Cambria Math" w:cs="Calibri"/>
            <w:szCs w:val="20"/>
            <w:lang w:val="en-CA"/>
          </w:rPr>
          <m:t>R</m:t>
        </m:r>
      </m:oMath>
      <w:proofErr w:type="gramStart"/>
      <w:r w:rsidR="008E00AA">
        <w:t xml:space="preserve"> </w:t>
      </w:r>
      <w:r w:rsidR="00AB672B">
        <w:t>impacts strain concentrations but appears</w:t>
      </w:r>
      <w:proofErr w:type="gramEnd"/>
      <w:r w:rsidR="00AB672B">
        <w:t xml:space="preserve"> to have minimal impact on stiffness changes of the joint. Its value was held constant at 0.2</w:t>
      </w:r>
      <w:r w:rsidR="0052428F">
        <w:t xml:space="preserve"> </w:t>
      </w:r>
      <w:r w:rsidR="00AB672B">
        <w:t>mm for this study.</w:t>
      </w:r>
      <w:r w:rsidR="008E00AA">
        <w:t xml:space="preserve"> </w:t>
      </w:r>
    </w:p>
    <w:p w:rsidR="00FE3090" w:rsidRDefault="00744E32">
      <w:pPr>
        <w:ind w:firstLine="720"/>
      </w:pPr>
      <w:fldSimple w:instr=" REF _Ref478981257 \h  \* MERGEFORMAT ">
        <w:r w:rsidR="002665C9">
          <w:t>Fig.</w:t>
        </w:r>
        <w:r w:rsidR="00340323">
          <w:t xml:space="preserve"> </w:t>
        </w:r>
        <w:r w:rsidR="00340323">
          <w:rPr>
            <w:bCs/>
            <w:noProof/>
          </w:rPr>
          <w:t>7</w:t>
        </w:r>
      </w:fldSimple>
      <w:r w:rsidR="00E954DE">
        <w:t xml:space="preserve"> attempts to capture the four most significant effects that this new notch design has on the joint’s behavior</w:t>
      </w:r>
      <w:r w:rsidR="0052428F">
        <w:t>,</w:t>
      </w:r>
      <w:r w:rsidR="00E954DE">
        <w:t xml:space="preserve"> and how the</w:t>
      </w:r>
      <w:r w:rsidR="0052428F">
        <w:t>se</w:t>
      </w:r>
      <w:r w:rsidR="00E954DE">
        <w:t xml:space="preserve"> effects vary </w:t>
      </w:r>
      <w:proofErr w:type="gramStart"/>
      <w:r w:rsidR="00E954DE">
        <w:t xml:space="preserve">with </w:t>
      </w:r>
      <m:oMath>
        <w:proofErr w:type="gramEnd"/>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E954DE">
        <w:t xml:space="preserve">. </w:t>
      </w:r>
      <w:r w:rsidR="00E96A16">
        <w:t xml:space="preserve">Increasing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E96A16">
        <w:t xml:space="preserve"> results in the compliant region coming into contact with the contact-aid earlier and generally having a more significant impact on the joint’s stiffness.</w:t>
      </w:r>
      <w:r w:rsidR="00E954DE">
        <w:t xml:space="preserve"> </w:t>
      </w:r>
      <w:r w:rsidR="00CE0C6D">
        <w:t>For example,</w:t>
      </w:r>
      <w:r w:rsidR="006D1035">
        <w:t xml:space="preserve"> topologies where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CE0C6D">
        <w:t xml:space="preserve"> </w:t>
      </w:r>
      <w:r w:rsidR="006D1035">
        <w:t xml:space="preserve">is </w:t>
      </w:r>
      <w:r w:rsidR="00CE0C6D">
        <w:t>less than</w:t>
      </w:r>
      <w:r w:rsidR="00F85C59">
        <w:t xml:space="preserve"> 0.5 experience significantly more tip displacement for a 0.4 N tip load because the joint material begins to undergo a phase transformation from Austenite to </w:t>
      </w:r>
      <w:proofErr w:type="spellStart"/>
      <w:r w:rsidR="00F85C59">
        <w:t>Mart</w:t>
      </w:r>
      <w:r w:rsidR="00353FA3">
        <w:t>e</w:t>
      </w:r>
      <w:r w:rsidR="00F85C59">
        <w:t>nsite</w:t>
      </w:r>
      <w:proofErr w:type="spellEnd"/>
      <w:r w:rsidR="000813D8">
        <w:t xml:space="preserve"> before the contact-aid takes effect and the joint’s stiffness increases.</w:t>
      </w:r>
      <w:r w:rsidR="00873AF9">
        <w:t xml:space="preserve"> Ultimately, higher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rsidR="00873AF9">
        <w:t xml:space="preserve"> result in lower values of </w:t>
      </w:r>
      <m:oMath>
        <m:sSub>
          <m:sSubPr>
            <m:ctrlPr>
              <w:rPr>
                <w:rFonts w:ascii="Cambria Math" w:hAnsi="Cambria Math" w:cs="Calibri"/>
                <w:i/>
                <w:szCs w:val="20"/>
                <w:lang w:val="en-CA"/>
              </w:rPr>
            </m:ctrlPr>
          </m:sSubPr>
          <m:e>
            <m:r>
              <w:rPr>
                <w:rFonts w:ascii="Cambria Math" w:hAnsi="Cambria Math" w:cs="Calibri"/>
                <w:szCs w:val="20"/>
                <w:lang w:val="en-CA"/>
              </w:rPr>
              <m:t>d</m:t>
            </m:r>
          </m:e>
          <m:sub>
            <m:r>
              <w:rPr>
                <w:rFonts w:ascii="Cambria Math" w:hAnsi="Cambria Math" w:cs="Calibri"/>
                <w:szCs w:val="20"/>
                <w:lang w:val="en-CA"/>
              </w:rPr>
              <m:t>c</m:t>
            </m:r>
          </m:sub>
        </m:sSub>
      </m:oMath>
      <w:r w:rsidR="00F85C59">
        <w:t xml:space="preserve"> </w:t>
      </w:r>
      <w:r w:rsidR="00873AF9">
        <w:t xml:space="preserve">and higher stiffness for a larger range of applied tip forces. </w:t>
      </w:r>
      <w:r w:rsidR="00E96A16">
        <w:t>However, introducing t</w:t>
      </w:r>
      <w:r w:rsidR="00E954DE">
        <w:t xml:space="preserve">he contact-aid </w:t>
      </w:r>
      <w:r w:rsidR="00E96A16">
        <w:t xml:space="preserve">also increases </w:t>
      </w:r>
      <w:r w:rsidR="00E954DE">
        <w:t>the strain of the joint</w:t>
      </w:r>
      <w:r w:rsidR="00E96A16">
        <w:t xml:space="preserve"> by as much as 2% with this geometry</w:t>
      </w:r>
      <w:r w:rsidR="00E954DE">
        <w:t xml:space="preserve">. The 6% strain value is marked as this is the elastic strain limit suggested by the manufacturer. The contact-aid also provides a shape change during actuation which reduces the space that the joint takes up laterally. The reduction of this lateral motion is plotted and shows that it can be reduced up to </w:t>
      </w:r>
      <w:r w:rsidR="00E954DE">
        <w:lastRenderedPageBreak/>
        <w:t>25%</w:t>
      </w:r>
      <w:r w:rsidR="00565FDA">
        <w:t xml:space="preserve"> with the selected geometry</w:t>
      </w:r>
      <w:r w:rsidR="00E954DE">
        <w:t>.</w:t>
      </w:r>
      <w:r w:rsidR="005212D8">
        <w:t xml:space="preserve">  </w:t>
      </w:r>
      <w:r w:rsidR="00C85518">
        <w:t xml:space="preserve">Finally, an increase in the maximum cable actuation tension required to fully articulate the notch is observed as </w:t>
      </w:r>
      <w:r w:rsidR="00C85518" w:rsidRPr="002113B6">
        <w:rPr>
          <w:i/>
        </w:rPr>
        <w:t>h</w:t>
      </w:r>
      <w:r w:rsidR="00C85518" w:rsidRPr="002113B6">
        <w:rPr>
          <w:i/>
          <w:vertAlign w:val="subscript"/>
        </w:rPr>
        <w:t>i</w:t>
      </w:r>
      <w:r w:rsidR="00C85518">
        <w:t xml:space="preserve"> increases.</w:t>
      </w:r>
    </w:p>
    <w:p w:rsidR="00482A03" w:rsidRDefault="00482A03" w:rsidP="002113B6">
      <w:pPr>
        <w:spacing w:line="240" w:lineRule="auto"/>
        <w:jc w:val="center"/>
      </w:pPr>
    </w:p>
    <w:p w:rsidR="001C4562" w:rsidRDefault="00FA29F0" w:rsidP="002113B6">
      <w:pPr>
        <w:keepNext/>
        <w:spacing w:line="240" w:lineRule="auto"/>
        <w:jc w:val="center"/>
      </w:pPr>
      <w:r>
        <w:rPr>
          <w:noProof/>
          <w:lang w:val="en-CA" w:eastAsia="en-CA"/>
        </w:rPr>
        <w:drawing>
          <wp:inline distT="0" distB="0" distL="0" distR="0">
            <wp:extent cx="4980079" cy="3679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8354" t="19266" r="10362" b="12825"/>
                    <a:stretch/>
                  </pic:blipFill>
                  <pic:spPr bwMode="auto">
                    <a:xfrm>
                      <a:off x="0" y="0"/>
                      <a:ext cx="4993264" cy="36887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67353" w:rsidRDefault="001C4562" w:rsidP="002113B6">
      <w:pPr>
        <w:pStyle w:val="Caption"/>
        <w:jc w:val="center"/>
      </w:pPr>
      <w:bookmarkStart w:id="27" w:name="_Ref478981257"/>
      <w:r w:rsidRPr="001718B2">
        <w:t xml:space="preserve">Figure </w:t>
      </w:r>
      <w:r w:rsidR="00744E32" w:rsidRPr="001718B2">
        <w:fldChar w:fldCharType="begin"/>
      </w:r>
      <w:r w:rsidR="00FE0659" w:rsidRPr="001718B2">
        <w:rPr>
          <w:bCs w:val="0"/>
        </w:rPr>
        <w:instrText xml:space="preserve"> SEQ Figure \* ARABIC </w:instrText>
      </w:r>
      <w:r w:rsidR="00744E32" w:rsidRPr="001718B2">
        <w:fldChar w:fldCharType="separate"/>
      </w:r>
      <w:r w:rsidR="00340323" w:rsidRPr="001718B2">
        <w:rPr>
          <w:bCs w:val="0"/>
          <w:noProof/>
        </w:rPr>
        <w:t>7</w:t>
      </w:r>
      <w:r w:rsidR="00744E32" w:rsidRPr="001718B2">
        <w:rPr>
          <w:noProof/>
        </w:rPr>
        <w:fldChar w:fldCharType="end"/>
      </w:r>
      <w:bookmarkEnd w:id="27"/>
      <w:r w:rsidRPr="001718B2">
        <w:t xml:space="preserve">: Sensitivity </w:t>
      </w:r>
      <w:r w:rsidR="0052428F" w:rsidRPr="001718B2">
        <w:t>of Stiffness, Max-Strain and Joint Bending Compactness to</w:t>
      </w:r>
      <w:r w:rsidRPr="001718B2">
        <w:t xml:space="preserve"> Contact</w:t>
      </w:r>
      <w:r w:rsidR="0052428F" w:rsidRPr="001718B2">
        <w:t>-</w:t>
      </w:r>
      <w:r w:rsidRPr="001718B2">
        <w:t>Aid Joint Geometry</w:t>
      </w:r>
      <w:r w:rsidR="002665C9">
        <w:t xml:space="preserve"> </w:t>
      </w:r>
      <m:oMath>
        <m:sSub>
          <m:sSubPr>
            <m:ctrlPr>
              <w:rPr>
                <w:rFonts w:ascii="Cambria Math" w:hAnsi="Cambria Math" w:cs="Calibri"/>
                <w:bCs w:val="0"/>
                <w:i/>
                <w:lang w:val="en-CA"/>
              </w:rPr>
            </m:ctrlPr>
          </m:sSubPr>
          <m:e>
            <m:r>
              <m:rPr>
                <m:sty m:val="bi"/>
              </m:rPr>
              <w:rPr>
                <w:rFonts w:ascii="Cambria Math" w:hAnsi="Cambria Math" w:cs="Calibri"/>
                <w:lang w:val="en-CA"/>
              </w:rPr>
              <m:t>h</m:t>
            </m:r>
          </m:e>
          <m:sub>
            <m:r>
              <m:rPr>
                <m:sty m:val="bi"/>
              </m:rPr>
              <w:rPr>
                <w:rFonts w:ascii="Cambria Math" w:hAnsi="Cambria Math" w:cs="Calibri"/>
                <w:lang w:val="en-CA"/>
              </w:rPr>
              <m:t>i</m:t>
            </m:r>
          </m:sub>
        </m:sSub>
      </m:oMath>
    </w:p>
    <w:p w:rsidR="00054FB0" w:rsidRPr="00B5196A" w:rsidRDefault="00054FB0" w:rsidP="0031741E">
      <w:pPr>
        <w:ind w:firstLine="720"/>
      </w:pPr>
      <w:r>
        <w:t xml:space="preserve">Based on the simulations, a contact-aid design with </w:t>
      </w:r>
      <m:oMath>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r>
        <w:t xml:space="preserve"> of 0.8 was chosen because it gave the best performance in terms of increasing the stiffness and reducing the lateral motion without exceeding 6% strain, which was taken to be the elastic limit. </w:t>
      </w:r>
      <w:r w:rsidRPr="001C4562">
        <w:rPr>
          <w:noProof/>
        </w:rPr>
        <w:t xml:space="preserve">The geometry of the test specimen that were </w:t>
      </w:r>
      <w:r>
        <w:rPr>
          <w:noProof/>
        </w:rPr>
        <w:t>fabricated</w:t>
      </w:r>
      <w:r w:rsidRPr="001C4562">
        <w:rPr>
          <w:noProof/>
        </w:rPr>
        <w:t xml:space="preserve"> </w:t>
      </w:r>
      <w:r>
        <w:rPr>
          <w:noProof/>
        </w:rPr>
        <w:t>based on</w:t>
      </w:r>
      <w:r w:rsidRPr="001C4562">
        <w:rPr>
          <w:noProof/>
        </w:rPr>
        <w:t xml:space="preserve"> this </w:t>
      </w:r>
      <w:r>
        <w:rPr>
          <w:noProof/>
        </w:rPr>
        <w:t>study</w:t>
      </w:r>
      <w:r w:rsidRPr="001C4562">
        <w:rPr>
          <w:noProof/>
        </w:rPr>
        <w:t xml:space="preserve"> </w:t>
      </w:r>
      <w:r>
        <w:rPr>
          <w:noProof/>
        </w:rPr>
        <w:t>are</w:t>
      </w:r>
      <w:r w:rsidRPr="001C4562">
        <w:rPr>
          <w:noProof/>
        </w:rPr>
        <w:t xml:space="preserve"> summarized in Table 3.</w:t>
      </w:r>
    </w:p>
    <w:p w:rsidR="00054FB0" w:rsidRDefault="00054FB0" w:rsidP="00054FB0">
      <w:pPr>
        <w:pStyle w:val="Caption"/>
        <w:keepNext/>
        <w:jc w:val="center"/>
      </w:pPr>
      <w:r>
        <w:t xml:space="preserve">Table </w:t>
      </w:r>
      <w:fldSimple w:instr=" SEQ Table \* ARABIC ">
        <w:r w:rsidR="00340323">
          <w:rPr>
            <w:noProof/>
          </w:rPr>
          <w:t>3</w:t>
        </w:r>
      </w:fldSimple>
      <w:r>
        <w:t>: Selected Contact-Aided Joint Parameters (</w:t>
      </w:r>
      <w:proofErr w:type="spellStart"/>
      <w:r>
        <w:t>Labelled</w:t>
      </w:r>
      <w:proofErr w:type="spellEnd"/>
      <w:r>
        <w:t xml:space="preserve"> in </w:t>
      </w:r>
      <w:r w:rsidR="00744E32">
        <w:fldChar w:fldCharType="begin"/>
      </w:r>
      <w:r>
        <w:instrText xml:space="preserve"> REF _Ref477264805 \h </w:instrText>
      </w:r>
      <w:r w:rsidR="00744E32">
        <w:fldChar w:fldCharType="separate"/>
      </w:r>
      <w:r w:rsidR="002665C9">
        <w:t>Fig.</w:t>
      </w:r>
      <w:r w:rsidR="00340323">
        <w:t xml:space="preserve"> </w:t>
      </w:r>
      <w:r w:rsidR="00340323">
        <w:rPr>
          <w:noProof/>
        </w:rPr>
        <w:t>5</w:t>
      </w:r>
      <w:r w:rsidR="00744E32">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4"/>
        <w:gridCol w:w="1843"/>
      </w:tblGrid>
      <w:tr w:rsidR="00054FB0" w:rsidTr="00F70130">
        <w:trPr>
          <w:jc w:val="center"/>
        </w:trPr>
        <w:tc>
          <w:tcPr>
            <w:tcW w:w="3544" w:type="dxa"/>
            <w:tcBorders>
              <w:top w:val="single" w:sz="4" w:space="0" w:color="auto"/>
              <w:bottom w:val="single" w:sz="4" w:space="0" w:color="auto"/>
            </w:tcBorders>
          </w:tcPr>
          <w:p w:rsidR="00054FB0" w:rsidRDefault="00054FB0" w:rsidP="00F70130">
            <w:pPr>
              <w:spacing w:line="240" w:lineRule="auto"/>
              <w:rPr>
                <w:rFonts w:ascii="Calibri" w:hAnsi="Calibri" w:cs="Calibri"/>
                <w:szCs w:val="20"/>
                <w:lang w:val="en-CA"/>
              </w:rPr>
            </w:pPr>
            <w:r>
              <w:rPr>
                <w:rFonts w:ascii="Calibri" w:hAnsi="Calibri" w:cs="Calibri"/>
                <w:szCs w:val="20"/>
                <w:lang w:val="en-CA"/>
              </w:rPr>
              <w:t>Joint Parameter</w:t>
            </w:r>
          </w:p>
        </w:tc>
        <w:tc>
          <w:tcPr>
            <w:tcW w:w="1843" w:type="dxa"/>
            <w:tcBorders>
              <w:top w:val="single" w:sz="4" w:space="0" w:color="auto"/>
              <w:bottom w:val="single" w:sz="4" w:space="0" w:color="auto"/>
            </w:tcBorders>
          </w:tcPr>
          <w:p w:rsidR="00054FB0" w:rsidRDefault="00054FB0" w:rsidP="00F70130">
            <w:pPr>
              <w:spacing w:line="240" w:lineRule="auto"/>
              <w:rPr>
                <w:rFonts w:ascii="Calibri" w:hAnsi="Calibri" w:cs="Calibri"/>
                <w:szCs w:val="20"/>
                <w:lang w:val="en-CA"/>
              </w:rPr>
            </w:pPr>
            <w:r>
              <w:rPr>
                <w:rFonts w:ascii="Calibri" w:hAnsi="Calibri" w:cs="Calibri"/>
                <w:szCs w:val="20"/>
                <w:lang w:val="en-CA"/>
              </w:rPr>
              <w:t>Value</w:t>
            </w:r>
          </w:p>
        </w:tc>
      </w:tr>
      <w:tr w:rsidR="00054FB0" w:rsidTr="00F70130">
        <w:trPr>
          <w:jc w:val="center"/>
        </w:trPr>
        <w:tc>
          <w:tcPr>
            <w:tcW w:w="3544" w:type="dxa"/>
            <w:tcBorders>
              <w:top w:val="single" w:sz="4" w:space="0" w:color="auto"/>
            </w:tcBorders>
          </w:tcPr>
          <w:p w:rsidR="00054FB0" w:rsidRPr="00E113C2" w:rsidRDefault="004C0224" w:rsidP="00F70130">
            <w:pPr>
              <w:spacing w:line="240" w:lineRule="auto"/>
              <w:jc w:val="center"/>
              <w:rPr>
                <w:rFonts w:ascii="Calibri" w:hAnsi="Calibri" w:cs="Calibri"/>
                <w:i/>
                <w:szCs w:val="20"/>
                <w:lang w:val="en-CA"/>
              </w:rPr>
            </w:pPr>
            <w:r>
              <w:rPr>
                <w:rFonts w:ascii="Calibri" w:hAnsi="Calibri" w:cs="Calibri"/>
                <w:i/>
                <w:szCs w:val="20"/>
                <w:lang w:val="en-CA"/>
              </w:rPr>
              <w:t xml:space="preserve">Contact Aid Length </w:t>
            </w:r>
            <m:oMath>
              <w:bookmarkStart w:id="28" w:name="OLE_LINK30"/>
              <w:bookmarkStart w:id="29" w:name="OLE_LINK31"/>
              <w:bookmarkStart w:id="30" w:name="OLE_LINK32"/>
              <w:bookmarkStart w:id="31" w:name="OLE_LINK33"/>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oMath>
            <w:bookmarkEnd w:id="28"/>
            <w:bookmarkEnd w:id="29"/>
            <w:bookmarkEnd w:id="30"/>
            <w:bookmarkEnd w:id="31"/>
            <w:r>
              <w:rPr>
                <w:rFonts w:ascii="Calibri" w:hAnsi="Calibri" w:cs="Calibri"/>
                <w:i/>
                <w:szCs w:val="20"/>
                <w:lang w:val="en-CA"/>
              </w:rPr>
              <w:t xml:space="preserve"> (</w:t>
            </w:r>
            <m:oMath>
              <m:r>
                <w:rPr>
                  <w:rFonts w:ascii="Cambria Math" w:hAnsi="Cambria Math" w:cs="Calibri"/>
                  <w:szCs w:val="20"/>
                  <w:lang w:val="en-CA"/>
                </w:rPr>
                <m:t>% h</m:t>
              </m:r>
            </m:oMath>
            <w:r w:rsidR="00054FB0">
              <w:rPr>
                <w:rFonts w:ascii="Calibri" w:hAnsi="Calibri" w:cs="Calibri"/>
                <w:i/>
                <w:szCs w:val="20"/>
                <w:lang w:val="en-CA"/>
              </w:rPr>
              <w:t>)</w:t>
            </w:r>
          </w:p>
        </w:tc>
        <w:tc>
          <w:tcPr>
            <w:tcW w:w="1843" w:type="dxa"/>
            <w:tcBorders>
              <w:top w:val="single" w:sz="4" w:space="0" w:color="auto"/>
            </w:tcBorders>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0.8</w:t>
            </w:r>
          </w:p>
        </w:tc>
      </w:tr>
      <w:tr w:rsidR="00054FB0" w:rsidTr="00F70130">
        <w:trPr>
          <w:jc w:val="center"/>
        </w:trPr>
        <w:tc>
          <w:tcPr>
            <w:tcW w:w="3544" w:type="dxa"/>
          </w:tcPr>
          <w:p w:rsidR="00054FB0" w:rsidRDefault="00054FB0" w:rsidP="00F70130">
            <w:pPr>
              <w:spacing w:line="240" w:lineRule="auto"/>
              <w:jc w:val="center"/>
              <w:rPr>
                <w:rFonts w:ascii="Calibri" w:hAnsi="Calibri" w:cs="Calibri"/>
                <w:i/>
                <w:szCs w:val="20"/>
                <w:lang w:val="en-CA"/>
              </w:rPr>
            </w:pPr>
            <w:r>
              <w:rPr>
                <w:rFonts w:ascii="Calibri" w:hAnsi="Calibri" w:cs="Calibri"/>
                <w:i/>
                <w:szCs w:val="20"/>
                <w:lang w:val="en-CA"/>
              </w:rPr>
              <w:t xml:space="preserve">Top Taper Angle </w:t>
            </w:r>
            <m:oMath>
              <m:r>
                <w:rPr>
                  <w:rFonts w:ascii="Cambria Math" w:hAnsi="Cambria Math" w:cs="Calibri"/>
                  <w:szCs w:val="20"/>
                  <w:lang w:val="en-CA"/>
                </w:rPr>
                <m:t>γ</m:t>
              </m:r>
            </m:oMath>
          </w:p>
        </w:tc>
        <w:tc>
          <w:tcPr>
            <w:tcW w:w="1843" w:type="dxa"/>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20</w:t>
            </w:r>
            <w:r w:rsidRPr="00E113C2">
              <w:rPr>
                <w:rFonts w:ascii="Calibri" w:hAnsi="Calibri" w:cs="Calibri"/>
                <w:szCs w:val="20"/>
                <w:vertAlign w:val="superscript"/>
                <w:lang w:val="en-CA"/>
              </w:rPr>
              <w:t>o</w:t>
            </w:r>
          </w:p>
        </w:tc>
      </w:tr>
      <w:tr w:rsidR="00054FB0" w:rsidTr="00AD2761">
        <w:trPr>
          <w:jc w:val="center"/>
        </w:trPr>
        <w:tc>
          <w:tcPr>
            <w:tcW w:w="3544" w:type="dxa"/>
          </w:tcPr>
          <w:p w:rsidR="00054FB0" w:rsidRPr="00E56B7B" w:rsidRDefault="00054FB0" w:rsidP="00F70130">
            <w:pPr>
              <w:spacing w:line="240" w:lineRule="auto"/>
              <w:jc w:val="center"/>
              <w:rPr>
                <w:rFonts w:ascii="Calibri" w:hAnsi="Calibri" w:cs="Calibri"/>
                <w:i/>
                <w:szCs w:val="20"/>
                <w:lang w:val="en-CA"/>
              </w:rPr>
            </w:pPr>
            <w:r>
              <w:rPr>
                <w:rFonts w:ascii="Calibri" w:hAnsi="Calibri" w:cs="Calibri"/>
                <w:i/>
                <w:szCs w:val="20"/>
                <w:lang w:val="en-CA"/>
              </w:rPr>
              <w:t xml:space="preserve">Bottom Taper Angle </w:t>
            </w:r>
            <m:oMath>
              <m:r>
                <w:rPr>
                  <w:rFonts w:ascii="Cambria Math" w:hAnsi="Cambria Math" w:cs="Calibri"/>
                  <w:szCs w:val="20"/>
                  <w:lang w:val="en-CA"/>
                </w:rPr>
                <m:t>φ</m:t>
              </m:r>
            </m:oMath>
          </w:p>
        </w:tc>
        <w:tc>
          <w:tcPr>
            <w:tcW w:w="1843" w:type="dxa"/>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50</w:t>
            </w:r>
            <w:r w:rsidRPr="00E113C2">
              <w:rPr>
                <w:rFonts w:ascii="Calibri" w:hAnsi="Calibri" w:cs="Calibri"/>
                <w:szCs w:val="20"/>
                <w:vertAlign w:val="superscript"/>
                <w:lang w:val="en-CA"/>
              </w:rPr>
              <w:t>o</w:t>
            </w:r>
          </w:p>
        </w:tc>
      </w:tr>
      <w:tr w:rsidR="005571A5" w:rsidTr="00AD2761">
        <w:trPr>
          <w:jc w:val="center"/>
        </w:trPr>
        <w:tc>
          <w:tcPr>
            <w:tcW w:w="3544" w:type="dxa"/>
          </w:tcPr>
          <w:p w:rsidR="005571A5" w:rsidRDefault="004C0224" w:rsidP="00F70130">
            <w:pPr>
              <w:spacing w:line="240" w:lineRule="auto"/>
              <w:jc w:val="center"/>
              <w:rPr>
                <w:rFonts w:ascii="Calibri" w:hAnsi="Calibri" w:cs="Calibri"/>
                <w:i/>
                <w:szCs w:val="20"/>
                <w:lang w:val="en-CA"/>
              </w:rPr>
            </w:pPr>
            <w:r>
              <w:rPr>
                <w:rFonts w:ascii="Calibri" w:hAnsi="Calibri" w:cs="Calibri"/>
                <w:i/>
                <w:szCs w:val="20"/>
                <w:lang w:val="en-CA"/>
              </w:rPr>
              <w:t xml:space="preserve">Slit Width </w:t>
            </w:r>
            <m:oMath>
              <m:sSub>
                <m:sSubPr>
                  <m:ctrlPr>
                    <w:rPr>
                      <w:rFonts w:ascii="Cambria Math" w:hAnsi="Cambria Math" w:cs="Calibri"/>
                      <w:i/>
                      <w:szCs w:val="20"/>
                      <w:lang w:val="en-CA"/>
                    </w:rPr>
                  </m:ctrlPr>
                </m:sSubPr>
                <m:e>
                  <m:r>
                    <w:rPr>
                      <w:rFonts w:ascii="Cambria Math" w:hAnsi="Cambria Math" w:cs="Calibri"/>
                      <w:szCs w:val="20"/>
                      <w:lang w:val="en-CA"/>
                    </w:rPr>
                    <m:t>s</m:t>
                  </m:r>
                </m:e>
                <m:sub>
                  <m:r>
                    <w:rPr>
                      <w:rFonts w:ascii="Cambria Math" w:hAnsi="Cambria Math" w:cs="Calibri"/>
                      <w:szCs w:val="20"/>
                      <w:lang w:val="en-CA"/>
                    </w:rPr>
                    <m:t>w</m:t>
                  </m:r>
                </m:sub>
              </m:sSub>
            </m:oMath>
          </w:p>
        </w:tc>
        <w:tc>
          <w:tcPr>
            <w:tcW w:w="1843" w:type="dxa"/>
          </w:tcPr>
          <w:p w:rsidR="005571A5" w:rsidRDefault="005571A5" w:rsidP="00F70130">
            <w:pPr>
              <w:spacing w:line="240" w:lineRule="auto"/>
              <w:jc w:val="center"/>
              <w:rPr>
                <w:rFonts w:ascii="Calibri" w:hAnsi="Calibri" w:cs="Calibri"/>
                <w:szCs w:val="20"/>
                <w:lang w:val="en-CA"/>
              </w:rPr>
            </w:pPr>
            <w:r>
              <w:rPr>
                <w:rFonts w:ascii="Calibri" w:hAnsi="Calibri" w:cs="Calibri"/>
                <w:szCs w:val="20"/>
                <w:lang w:val="en-CA"/>
              </w:rPr>
              <w:t>0.05 mm</w:t>
            </w:r>
          </w:p>
        </w:tc>
      </w:tr>
      <w:tr w:rsidR="00054FB0" w:rsidTr="00AD2761">
        <w:trPr>
          <w:jc w:val="center"/>
        </w:trPr>
        <w:tc>
          <w:tcPr>
            <w:tcW w:w="3544" w:type="dxa"/>
            <w:tcBorders>
              <w:bottom w:val="single" w:sz="4" w:space="0" w:color="auto"/>
            </w:tcBorders>
          </w:tcPr>
          <w:p w:rsidR="00054FB0" w:rsidRPr="00D64724" w:rsidRDefault="00054FB0" w:rsidP="00F70130">
            <w:pPr>
              <w:spacing w:line="240" w:lineRule="auto"/>
              <w:jc w:val="center"/>
              <w:rPr>
                <w:rFonts w:ascii="Calibri" w:hAnsi="Calibri" w:cs="Calibri"/>
                <w:i/>
                <w:szCs w:val="20"/>
                <w:lang w:val="en-CA"/>
              </w:rPr>
            </w:pPr>
            <w:r>
              <w:rPr>
                <w:rFonts w:ascii="Calibri" w:hAnsi="Calibri" w:cs="Calibri"/>
                <w:i/>
                <w:szCs w:val="20"/>
                <w:lang w:val="en-CA"/>
              </w:rPr>
              <w:t xml:space="preserve">Contact Aid Radius </w:t>
            </w:r>
            <m:oMath>
              <m:r>
                <w:rPr>
                  <w:rFonts w:ascii="Cambria Math" w:hAnsi="Cambria Math" w:cs="Calibri"/>
                  <w:szCs w:val="20"/>
                  <w:lang w:val="en-CA"/>
                </w:rPr>
                <m:t>R</m:t>
              </m:r>
            </m:oMath>
          </w:p>
        </w:tc>
        <w:tc>
          <w:tcPr>
            <w:tcW w:w="1843" w:type="dxa"/>
            <w:tcBorders>
              <w:bottom w:val="single" w:sz="4" w:space="0" w:color="auto"/>
            </w:tcBorders>
          </w:tcPr>
          <w:p w:rsidR="00054FB0" w:rsidRDefault="00054FB0" w:rsidP="00F70130">
            <w:pPr>
              <w:spacing w:line="240" w:lineRule="auto"/>
              <w:jc w:val="center"/>
              <w:rPr>
                <w:rFonts w:ascii="Calibri" w:hAnsi="Calibri" w:cs="Calibri"/>
                <w:szCs w:val="20"/>
                <w:lang w:val="en-CA"/>
              </w:rPr>
            </w:pPr>
            <w:r>
              <w:rPr>
                <w:rFonts w:ascii="Calibri" w:hAnsi="Calibri" w:cs="Calibri"/>
                <w:szCs w:val="20"/>
                <w:lang w:val="en-CA"/>
              </w:rPr>
              <w:t>0.2 mm</w:t>
            </w:r>
          </w:p>
        </w:tc>
      </w:tr>
    </w:tbl>
    <w:p w:rsidR="00AD22BF" w:rsidRPr="00B63392" w:rsidRDefault="00054FB0">
      <w:pPr>
        <w:pStyle w:val="Heading1"/>
      </w:pPr>
      <w:bookmarkStart w:id="32" w:name="_Ref477351395"/>
      <w:r w:rsidDel="00054FB0">
        <w:t xml:space="preserve"> </w:t>
      </w:r>
      <w:bookmarkEnd w:id="32"/>
      <w:r w:rsidR="00B63392">
        <w:t>4 Modelling Joint Behavior</w:t>
      </w:r>
    </w:p>
    <w:p w:rsidR="001F11B9" w:rsidRDefault="0082469E" w:rsidP="002113B6">
      <w:pPr>
        <w:pStyle w:val="Heading2"/>
      </w:pPr>
      <w:r>
        <w:lastRenderedPageBreak/>
        <w:t>4</w:t>
      </w:r>
      <w:r w:rsidR="00927EAA">
        <w:t>.</w:t>
      </w:r>
      <w:r w:rsidR="00B63392">
        <w:t>1</w:t>
      </w:r>
      <w:r w:rsidR="001F11B9">
        <w:t xml:space="preserve"> Kinematics Model</w:t>
      </w:r>
      <w:r w:rsidR="00941F3A">
        <w:t>ing</w:t>
      </w:r>
    </w:p>
    <w:p w:rsidR="001F11B9" w:rsidRDefault="00B63392" w:rsidP="001F11B9">
      <w:r>
        <w:t xml:space="preserve">In order to predict the relationship between cable displacement and bending angle for this type of joint, an approximate kinematics model was developed based on the geometry of an individual notch. </w:t>
      </w:r>
      <w:r>
        <w:rPr>
          <w:iCs/>
          <w:color w:val="000000" w:themeColor="text1"/>
          <w:kern w:val="24"/>
          <w:lang w:val="en-CA"/>
        </w:rPr>
        <w:t xml:space="preserve">The kinematics model approximates the behavior of the joint by assuming that the majority of bending occurs near the contact-aided region, and that the compliant component of the joint wraps around the filleted edge of the contact-aided region, </w:t>
      </w:r>
      <w:r w:rsidR="008B1666">
        <w:t xml:space="preserve">as shown in </w:t>
      </w:r>
      <w:r w:rsidR="00744E32">
        <w:fldChar w:fldCharType="begin"/>
      </w:r>
      <w:r w:rsidR="008B1666">
        <w:instrText xml:space="preserve"> REF _Ref477350620 \h </w:instrText>
      </w:r>
      <w:r w:rsidR="00744E32">
        <w:fldChar w:fldCharType="separate"/>
      </w:r>
      <w:r w:rsidR="002665C9">
        <w:t>Fig.</w:t>
      </w:r>
      <w:r w:rsidR="00340323">
        <w:t xml:space="preserve"> </w:t>
      </w:r>
      <w:r w:rsidR="00340323">
        <w:rPr>
          <w:noProof/>
        </w:rPr>
        <w:t>8</w:t>
      </w:r>
      <w:r w:rsidR="00744E32">
        <w:fldChar w:fldCharType="end"/>
      </w:r>
      <w:r w:rsidR="00B91EFA">
        <w:t>.</w:t>
      </w:r>
      <w:r w:rsidR="00906A34">
        <w:t xml:space="preserve"> </w:t>
      </w:r>
      <w:r w:rsidR="00A46D3B">
        <w:t>The forward kinematics mapping be</w:t>
      </w:r>
      <w:r w:rsidR="00B91EFA">
        <w:t>tween the input cable displacement</w:t>
      </w:r>
      <w:r w:rsidR="00A46D3B">
        <w:t xml:space="preserve"> and the output joint bending angle</w:t>
      </w:r>
      <w:r w:rsidR="00B91EFA">
        <w:t xml:space="preserve"> </w:t>
      </w:r>
      <w:r w:rsidR="00A46D3B">
        <w:t xml:space="preserve">is </w:t>
      </w:r>
      <w:r w:rsidR="000F4DA7">
        <w:t>approximated</w:t>
      </w:r>
      <w:r w:rsidR="00C85518">
        <w:t>,</w:t>
      </w:r>
      <w:r w:rsidR="000F4DA7">
        <w:t xml:space="preserve"> </w:t>
      </w:r>
      <w:r w:rsidR="00C85518">
        <w:t xml:space="preserve">using the small angle assumption, </w:t>
      </w:r>
      <w:r w:rsidR="00A46D3B">
        <w:t>as follows:</w:t>
      </w:r>
    </w:p>
    <w:p w:rsidR="001F11B9" w:rsidRDefault="00744E32" w:rsidP="00A46D3B">
      <w:pPr>
        <w:pStyle w:val="Heading1"/>
        <w:jc w:val="right"/>
      </w:pPr>
      <w:r w:rsidRPr="00744E32">
        <w:rPr>
          <w:noProof/>
        </w:rPr>
      </w:r>
      <w:r w:rsidR="00C47EB1">
        <w:rPr>
          <w:noProof/>
        </w:rPr>
        <w:pict>
          <v:shapetype id="_x0000_t202" coordsize="21600,21600" o:spt="202" path="m,l,21600r21600,l21600,xe">
            <v:stroke joinstyle="miter"/>
            <v:path gradientshapeok="t" o:connecttype="rect"/>
          </v:shapetype>
          <v:shape id="TextBox 5" o:spid="_x0000_s1036" type="#_x0000_t202" style="width:248.9pt;height:49pt;visibility:visible;mso-wrap-style:none;mso-position-horizontal-relative:char;mso-position-vertical-relative:line" filled="f" stroked="f">
            <v:textbox style="mso-fit-shape-to-text:t" inset="0,0,0,0">
              <w:txbxContent>
                <w:p w:rsidR="00C47EB1" w:rsidRPr="00A46D3B" w:rsidRDefault="00C47EB1" w:rsidP="00A46D3B">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rPr>
                        <m:t>θ≈</m:t>
                      </m:r>
                      <m:r>
                        <w:rPr>
                          <w:rFonts w:ascii="Cambria Math" w:eastAsia="Cambria Math" w:hAnsi="Cambria Math" w:cstheme="minorBidi"/>
                          <w:color w:val="000000" w:themeColor="text1"/>
                          <w:kern w:val="24"/>
                          <w:lang w:val="en-CA"/>
                        </w:rPr>
                        <m:t> </m:t>
                      </m:r>
                      <m:func>
                        <m:funcPr>
                          <m:ctrlPr>
                            <w:rPr>
                              <w:rFonts w:ascii="Cambria Math" w:eastAsia="Cambria Math" w:hAnsi="Cambria Math" w:cstheme="minorBidi"/>
                              <w:i/>
                              <w:iCs/>
                              <w:color w:val="000000" w:themeColor="text1"/>
                              <w:kern w:val="24"/>
                              <w:lang w:val="en-CA"/>
                            </w:rPr>
                          </m:ctrlPr>
                        </m:funcPr>
                        <m:fName>
                          <m:sSup>
                            <m:sSupPr>
                              <m:ctrlPr>
                                <w:rPr>
                                  <w:rFonts w:ascii="Cambria Math" w:eastAsia="Cambria Math" w:hAnsi="Cambria Math" w:cstheme="minorBidi"/>
                                  <w:i/>
                                  <w:iCs/>
                                  <w:color w:val="000000" w:themeColor="text1"/>
                                  <w:kern w:val="24"/>
                                  <w:lang w:val="en-CA"/>
                                </w:rPr>
                              </m:ctrlPr>
                            </m:sSupPr>
                            <m:e>
                              <m:r>
                                <m:rPr>
                                  <m:sty m:val="p"/>
                                </m:rPr>
                                <w:rPr>
                                  <w:rFonts w:ascii="Cambria Math" w:eastAsia="Cambria Math" w:hAnsi="Cambria Math" w:cstheme="minorBidi"/>
                                  <w:color w:val="000000" w:themeColor="text1"/>
                                  <w:kern w:val="24"/>
                                  <w:lang w:val="en-CA"/>
                                </w:rPr>
                                <m:t>tan</m:t>
                              </m:r>
                            </m:e>
                            <m:sup>
                              <m:r>
                                <w:rPr>
                                  <w:rFonts w:ascii="Cambria Math" w:eastAsia="Cambria Math" w:hAnsi="Cambria Math" w:cstheme="minorBidi"/>
                                  <w:color w:val="000000" w:themeColor="text1"/>
                                  <w:kern w:val="24"/>
                                  <w:lang w:val="en-CA"/>
                                </w:rPr>
                                <m:t>-1</m:t>
                              </m:r>
                            </m:sup>
                          </m:sSup>
                        </m:fName>
                        <m:e>
                          <m:d>
                            <m:dPr>
                              <m:ctrlPr>
                                <w:rPr>
                                  <w:rFonts w:ascii="Cambria Math" w:eastAsia="Cambria Math" w:hAnsi="Cambria Math" w:cstheme="minorBidi"/>
                                  <w:i/>
                                  <w:iCs/>
                                  <w:color w:val="000000" w:themeColor="text1"/>
                                  <w:kern w:val="24"/>
                                  <w:lang w:val="en-CA"/>
                                </w:rPr>
                              </m:ctrlPr>
                            </m:dPr>
                            <m:e>
                              <m:f>
                                <m:fPr>
                                  <m:ctrlPr>
                                    <w:rPr>
                                      <w:rFonts w:ascii="Cambria Math" w:eastAsia="Cambria Math" w:hAnsi="Cambria Math" w:cstheme="minorBidi"/>
                                      <w:i/>
                                      <w:iCs/>
                                      <w:color w:val="000000" w:themeColor="text1"/>
                                      <w:kern w:val="24"/>
                                      <w:lang w:val="en-CA"/>
                                    </w:rPr>
                                  </m:ctrlPr>
                                </m:fPr>
                                <m:num>
                                  <m:r>
                                    <w:rPr>
                                      <w:rFonts w:ascii="Cambria Math" w:eastAsia="Cambria Math" w:hAnsi="Cambria Math" w:cstheme="minorBidi"/>
                                      <w:color w:val="000000" w:themeColor="text1"/>
                                      <w:kern w:val="24"/>
                                      <w:lang w:val="en-CA"/>
                                    </w:rPr>
                                    <m:t>∆l </m:t>
                                  </m:r>
                                  <m:d>
                                    <m:dPr>
                                      <m:ctrlPr>
                                        <w:rPr>
                                          <w:rFonts w:ascii="Cambria Math" w:eastAsia="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1+sinγ</m:t>
                                      </m:r>
                                    </m:e>
                                  </m:d>
                                  <m:r>
                                    <w:rPr>
                                      <w:rFonts w:ascii="Cambria Math" w:eastAsia="Cambria Math" w:hAnsi="Cambria Math" w:cstheme="minorBidi"/>
                                      <w:color w:val="000000" w:themeColor="text1"/>
                                      <w:kern w:val="24"/>
                                      <w:lang w:val="en-CA"/>
                                    </w:rPr>
                                    <m:t>cosγ</m:t>
                                  </m:r>
                                </m:num>
                                <m:den>
                                  <m:r>
                                    <w:rPr>
                                      <w:rFonts w:ascii="Cambria Math" w:eastAsia="Cambria Math" w:hAnsi="Cambria Math" w:cstheme="minorBidi"/>
                                      <w:color w:val="000000" w:themeColor="text1"/>
                                      <w:kern w:val="24"/>
                                      <w:lang w:val="en-CA"/>
                                    </w:rPr>
                                    <m:t>g</m:t>
                                  </m:r>
                                </m:den>
                              </m:f>
                            </m:e>
                          </m:d>
                        </m:e>
                      </m:func>
                    </m:oMath>
                  </m:oMathPara>
                </w:p>
              </w:txbxContent>
            </v:textbox>
            <w10:wrap type="none"/>
            <w10:anchorlock/>
          </v:shape>
        </w:pict>
      </w:r>
      <w:r w:rsidR="00A46D3B">
        <w:tab/>
      </w:r>
      <w:r w:rsidR="00A46D3B">
        <w:tab/>
      </w:r>
      <w:r w:rsidR="00A46D3B">
        <w:tab/>
      </w:r>
      <w:r w:rsidR="00A46D3B">
        <w:tab/>
      </w:r>
      <w:r w:rsidR="00A46D3B">
        <w:tab/>
      </w:r>
      <w:r w:rsidR="00A46D3B" w:rsidRPr="00A46D3B">
        <w:rPr>
          <w:b w:val="0"/>
        </w:rPr>
        <w:t>(1)</w:t>
      </w:r>
    </w:p>
    <w:p w:rsidR="001F11B9" w:rsidRDefault="003C2FA3" w:rsidP="00A46D3B">
      <w:pPr>
        <w:rPr>
          <w:iCs/>
          <w:color w:val="000000" w:themeColor="text1"/>
          <w:kern w:val="24"/>
          <w:lang w:val="en-CA"/>
        </w:rPr>
      </w:pPr>
      <w:r>
        <w:t>w</w:t>
      </w:r>
      <w:r w:rsidR="00A46D3B">
        <w:t xml:space="preserve">here </w:t>
      </w:r>
      <m:oMath>
        <m:r>
          <w:rPr>
            <w:rFonts w:ascii="Cambria Math" w:eastAsia="Cambria Math" w:hAnsi="Cambria Math" w:cstheme="minorBidi"/>
            <w:color w:val="000000" w:themeColor="text1"/>
            <w:kern w:val="24"/>
            <w:lang w:val="en-CA"/>
          </w:rPr>
          <m:t>∆l</m:t>
        </m:r>
      </m:oMath>
      <w:r w:rsidR="00A46D3B">
        <w:t xml:space="preserve"> is the input cable </w:t>
      </w:r>
      <w:r w:rsidR="00B91EFA">
        <w:t>displacement</w:t>
      </w:r>
      <w:r w:rsidR="00E935F1">
        <w:t xml:space="preserve"> for a single notch</w:t>
      </w:r>
      <w:r w:rsidR="00A46D3B">
        <w:t xml:space="preserve">, </w:t>
      </w:r>
      <m:oMath>
        <m:r>
          <w:rPr>
            <w:rFonts w:ascii="Cambria Math" w:eastAsia="Cambria Math" w:hAnsi="Cambria Math" w:cstheme="minorBidi"/>
            <w:color w:val="000000" w:themeColor="text1"/>
            <w:kern w:val="24"/>
          </w:rPr>
          <m:t>θ</m:t>
        </m:r>
      </m:oMath>
      <w:r>
        <w:rPr>
          <w:iCs/>
          <w:color w:val="000000" w:themeColor="text1"/>
          <w:kern w:val="24"/>
        </w:rPr>
        <w:t xml:space="preserve"> is the joint tip bending angle, </w:t>
      </w:r>
      <w:r>
        <w:rPr>
          <w:i/>
          <w:iCs/>
          <w:color w:val="000000" w:themeColor="text1"/>
          <w:kern w:val="24"/>
        </w:rPr>
        <w:t>g</w:t>
      </w:r>
      <w:r>
        <w:rPr>
          <w:iCs/>
          <w:color w:val="000000" w:themeColor="text1"/>
          <w:kern w:val="24"/>
        </w:rPr>
        <w:t xml:space="preserve"> is the cut depth of the notch and </w:t>
      </w:r>
      <m:oMath>
        <m:r>
          <w:rPr>
            <w:rFonts w:ascii="Cambria Math" w:eastAsia="Cambria Math" w:hAnsi="Cambria Math" w:cstheme="minorBidi"/>
            <w:color w:val="000000" w:themeColor="text1"/>
            <w:kern w:val="24"/>
            <w:lang w:val="en-CA"/>
          </w:rPr>
          <m:t>γ</m:t>
        </m:r>
      </m:oMath>
      <w:r>
        <w:rPr>
          <w:iCs/>
          <w:color w:val="000000" w:themeColor="text1"/>
          <w:kern w:val="24"/>
          <w:lang w:val="en-CA"/>
        </w:rPr>
        <w:t xml:space="preserve"> is the angle of the top taper as shown in</w:t>
      </w:r>
      <w:r w:rsidR="007D0198">
        <w:rPr>
          <w:iCs/>
          <w:color w:val="000000" w:themeColor="text1"/>
          <w:kern w:val="24"/>
          <w:lang w:val="en-CA"/>
        </w:rPr>
        <w:t xml:space="preserve"> </w:t>
      </w:r>
      <w:r w:rsidR="00744E32">
        <w:rPr>
          <w:iCs/>
          <w:color w:val="000000" w:themeColor="text1"/>
          <w:kern w:val="24"/>
          <w:lang w:val="en-CA"/>
        </w:rPr>
        <w:fldChar w:fldCharType="begin"/>
      </w:r>
      <w:r w:rsidR="007D0198">
        <w:rPr>
          <w:iCs/>
          <w:color w:val="000000" w:themeColor="text1"/>
          <w:kern w:val="24"/>
          <w:lang w:val="en-CA"/>
        </w:rPr>
        <w:instrText xml:space="preserve"> REF _Ref477350620 \h </w:instrText>
      </w:r>
      <w:r w:rsidR="00744E32">
        <w:rPr>
          <w:iCs/>
          <w:color w:val="000000" w:themeColor="text1"/>
          <w:kern w:val="24"/>
          <w:lang w:val="en-CA"/>
        </w:rPr>
      </w:r>
      <w:r w:rsidR="00744E32">
        <w:rPr>
          <w:iCs/>
          <w:color w:val="000000" w:themeColor="text1"/>
          <w:kern w:val="24"/>
          <w:lang w:val="en-CA"/>
        </w:rPr>
        <w:fldChar w:fldCharType="separate"/>
      </w:r>
      <w:r w:rsidR="002665C9">
        <w:t>Fig.</w:t>
      </w:r>
      <w:r w:rsidR="00340323">
        <w:t xml:space="preserve"> </w:t>
      </w:r>
      <w:r w:rsidR="00340323">
        <w:rPr>
          <w:noProof/>
        </w:rPr>
        <w:t>8</w:t>
      </w:r>
      <w:r w:rsidR="00744E32">
        <w:rPr>
          <w:iCs/>
          <w:color w:val="000000" w:themeColor="text1"/>
          <w:kern w:val="24"/>
          <w:lang w:val="en-CA"/>
        </w:rPr>
        <w:fldChar w:fldCharType="end"/>
      </w:r>
      <w:r>
        <w:rPr>
          <w:iCs/>
          <w:color w:val="000000" w:themeColor="text1"/>
          <w:kern w:val="24"/>
          <w:lang w:val="en-CA"/>
        </w:rPr>
        <w:t>.</w:t>
      </w:r>
      <w:r w:rsidR="00AB173B">
        <w:rPr>
          <w:iCs/>
          <w:color w:val="000000" w:themeColor="text1"/>
          <w:kern w:val="24"/>
          <w:lang w:val="en-CA"/>
        </w:rPr>
        <w:t xml:space="preserve"> </w:t>
      </w:r>
    </w:p>
    <w:p w:rsidR="0043641C" w:rsidRDefault="000A5516" w:rsidP="0043641C">
      <w:pPr>
        <w:keepNext/>
        <w:jc w:val="center"/>
      </w:pPr>
      <w:r>
        <w:rPr>
          <w:noProof/>
          <w:lang w:val="en-CA" w:eastAsia="en-CA"/>
        </w:rPr>
        <w:drawing>
          <wp:inline distT="0" distB="0" distL="0" distR="0">
            <wp:extent cx="1987550" cy="26552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44765" t="29167" r="27884" b="16025"/>
                    <a:stretch/>
                  </pic:blipFill>
                  <pic:spPr bwMode="auto">
                    <a:xfrm>
                      <a:off x="0" y="0"/>
                      <a:ext cx="1991311" cy="26602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rPr>
        <w:t xml:space="preserve">  </w:t>
      </w:r>
      <w:r>
        <w:rPr>
          <w:noProof/>
          <w:lang w:val="en-CA" w:eastAsia="en-CA"/>
        </w:rPr>
        <w:drawing>
          <wp:inline distT="0" distB="0" distL="0" distR="0">
            <wp:extent cx="1962150" cy="247322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4551" t="32692" r="32479" b="23879"/>
                    <a:stretch/>
                  </pic:blipFill>
                  <pic:spPr bwMode="auto">
                    <a:xfrm>
                      <a:off x="0" y="0"/>
                      <a:ext cx="1964132" cy="24757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2FA3" w:rsidRDefault="0043641C" w:rsidP="0043641C">
      <w:pPr>
        <w:pStyle w:val="Caption"/>
        <w:jc w:val="center"/>
      </w:pPr>
      <w:bookmarkStart w:id="33" w:name="_Ref477350620"/>
      <w:r>
        <w:t xml:space="preserve">Figure </w:t>
      </w:r>
      <w:fldSimple w:instr=" SEQ Figure \* ARABIC ">
        <w:r w:rsidR="00340323">
          <w:rPr>
            <w:noProof/>
          </w:rPr>
          <w:t>8</w:t>
        </w:r>
      </w:fldSimple>
      <w:bookmarkEnd w:id="33"/>
      <w:r>
        <w:t>: Schematic of Joint Indicating Notation Used in Kinematics Model</w:t>
      </w:r>
      <w:r w:rsidR="007E0D1A">
        <w:t xml:space="preserve">. </w:t>
      </w:r>
      <w:r w:rsidR="00E477F9">
        <w:t>For Kinematics a</w:t>
      </w:r>
      <w:r w:rsidR="007E0D1A">
        <w:t xml:space="preserve"> “Simplified” Bending Shape </w:t>
      </w:r>
      <w:r w:rsidR="00E477F9">
        <w:t xml:space="preserve">is </w:t>
      </w:r>
      <w:proofErr w:type="gramStart"/>
      <w:r w:rsidR="007E0D1A">
        <w:t>Assumed</w:t>
      </w:r>
      <w:proofErr w:type="gramEnd"/>
      <w:r w:rsidR="007E0D1A">
        <w:t xml:space="preserve"> </w:t>
      </w:r>
      <w:r w:rsidR="00E477F9">
        <w:t>where Bending Occurs o</w:t>
      </w:r>
      <w:r w:rsidR="007E0D1A">
        <w:t>nly at Contact-Aid</w:t>
      </w:r>
      <w:r w:rsidR="00E477F9">
        <w:t xml:space="preserve"> Region</w:t>
      </w:r>
    </w:p>
    <w:p w:rsidR="003C2FA3" w:rsidRDefault="003C2FA3" w:rsidP="003C2FA3">
      <w:pPr>
        <w:ind w:firstLine="720"/>
      </w:pPr>
      <w:r>
        <w:lastRenderedPageBreak/>
        <w:t xml:space="preserve">The inverse kinematics mapping is determined by approximating the locations of </w:t>
      </w:r>
      <w:r w:rsidR="00E94FA9">
        <w:t xml:space="preserve">the </w:t>
      </w:r>
      <w:r>
        <w:t xml:space="preserve">top corner of the notch with coordinates </w:t>
      </w:r>
      <m:oMath>
        <m:d>
          <m:dPr>
            <m:begChr m:val="["/>
            <m:endChr m:val="]"/>
            <m:ctrlPr>
              <w:rPr>
                <w:rFonts w:ascii="Cambria Math" w:hAnsi="Cambria Math" w:cs="Calibri"/>
                <w:i/>
                <w:szCs w:val="20"/>
                <w:lang w:val="en-CA"/>
              </w:rPr>
            </m:ctrlPr>
          </m:dPr>
          <m:e>
            <m:sSub>
              <m:sSubPr>
                <m:ctrlPr>
                  <w:rPr>
                    <w:rFonts w:ascii="Cambria Math" w:hAnsi="Cambria Math" w:cs="Calibri"/>
                    <w:i/>
                    <w:szCs w:val="20"/>
                    <w:lang w:val="en-CA"/>
                  </w:rPr>
                </m:ctrlPr>
              </m:sSubPr>
              <m:e>
                <m:r>
                  <w:rPr>
                    <w:rFonts w:ascii="Cambria Math" w:hAnsi="Cambria Math" w:cs="Calibri"/>
                    <w:szCs w:val="20"/>
                    <w:lang w:val="en-CA"/>
                  </w:rPr>
                  <m:t>P</m:t>
                </m:r>
              </m:e>
              <m:sub>
                <m:r>
                  <w:rPr>
                    <w:rFonts w:ascii="Cambria Math" w:hAnsi="Cambria Math" w:cs="Calibri"/>
                    <w:szCs w:val="20"/>
                    <w:lang w:val="en-CA"/>
                  </w:rPr>
                  <m:t>x</m:t>
                </m:r>
              </m:sub>
            </m:sSub>
            <m:r>
              <w:rPr>
                <w:rFonts w:ascii="Cambria Math" w:hAnsi="Cambria Math" w:cs="Calibri"/>
                <w:szCs w:val="20"/>
                <w:lang w:val="en-CA"/>
              </w:rPr>
              <m:t>,</m:t>
            </m:r>
            <m:sSub>
              <m:sSubPr>
                <m:ctrlPr>
                  <w:rPr>
                    <w:rFonts w:ascii="Cambria Math" w:hAnsi="Cambria Math" w:cs="Calibri"/>
                    <w:i/>
                    <w:szCs w:val="20"/>
                    <w:lang w:val="en-CA"/>
                  </w:rPr>
                </m:ctrlPr>
              </m:sSubPr>
              <m:e>
                <m:r>
                  <w:rPr>
                    <w:rFonts w:ascii="Cambria Math" w:hAnsi="Cambria Math" w:cs="Calibri"/>
                    <w:szCs w:val="20"/>
                    <w:lang w:val="en-CA"/>
                  </w:rPr>
                  <m:t>P</m:t>
                </m:r>
              </m:e>
              <m:sub>
                <m:r>
                  <w:rPr>
                    <w:rFonts w:ascii="Cambria Math" w:hAnsi="Cambria Math" w:cs="Calibri"/>
                    <w:szCs w:val="20"/>
                    <w:lang w:val="en-CA"/>
                  </w:rPr>
                  <m:t>y</m:t>
                </m:r>
              </m:sub>
            </m:sSub>
          </m:e>
        </m:d>
      </m:oMath>
      <w:r w:rsidR="002665C9">
        <w:rPr>
          <w:szCs w:val="20"/>
          <w:lang w:val="en-CA"/>
        </w:rPr>
        <w:t xml:space="preserve"> </w:t>
      </w:r>
      <w:r w:rsidR="00470F60">
        <w:t>with respect to</w:t>
      </w:r>
      <w:r>
        <w:t xml:space="preserve"> the bottom corner of the notch with </w:t>
      </w:r>
      <w:proofErr w:type="gramStart"/>
      <w:r>
        <w:t>coordinate</w:t>
      </w:r>
      <w:r w:rsidR="00B52ABD">
        <w:t>s</w:t>
      </w:r>
      <w:r w:rsidR="002665C9">
        <w:t xml:space="preserve"> </w:t>
      </w:r>
      <m:oMath>
        <w:proofErr w:type="gramEnd"/>
        <m:d>
          <m:dPr>
            <m:begChr m:val="["/>
            <m:endChr m:val="]"/>
            <m:ctrlPr>
              <w:rPr>
                <w:rFonts w:ascii="Cambria Math" w:hAnsi="Cambria Math" w:cs="Calibri"/>
                <w:i/>
                <w:szCs w:val="20"/>
                <w:lang w:val="en-CA"/>
              </w:rPr>
            </m:ctrlPr>
          </m:dPr>
          <m:e>
            <m:sSub>
              <m:sSubPr>
                <m:ctrlPr>
                  <w:rPr>
                    <w:rFonts w:ascii="Cambria Math" w:hAnsi="Cambria Math" w:cs="Calibri"/>
                    <w:i/>
                    <w:szCs w:val="20"/>
                    <w:lang w:val="en-CA"/>
                  </w:rPr>
                </m:ctrlPr>
              </m:sSubPr>
              <m:e>
                <m:r>
                  <w:rPr>
                    <w:rFonts w:ascii="Cambria Math" w:hAnsi="Cambria Math" w:cs="Calibri"/>
                    <w:szCs w:val="20"/>
                    <w:lang w:val="en-CA"/>
                  </w:rPr>
                  <m:t>B</m:t>
                </m:r>
              </m:e>
              <m:sub>
                <m:r>
                  <w:rPr>
                    <w:rFonts w:ascii="Cambria Math" w:hAnsi="Cambria Math" w:cs="Calibri"/>
                    <w:szCs w:val="20"/>
                    <w:lang w:val="en-CA"/>
                  </w:rPr>
                  <m:t>x</m:t>
                </m:r>
              </m:sub>
            </m:sSub>
            <m:r>
              <w:rPr>
                <w:rFonts w:ascii="Cambria Math" w:hAnsi="Cambria Math" w:cs="Calibri"/>
                <w:szCs w:val="20"/>
                <w:lang w:val="en-CA"/>
              </w:rPr>
              <m:t>,</m:t>
            </m:r>
            <m:sSub>
              <m:sSubPr>
                <m:ctrlPr>
                  <w:rPr>
                    <w:rFonts w:ascii="Cambria Math" w:hAnsi="Cambria Math" w:cs="Calibri"/>
                    <w:i/>
                    <w:szCs w:val="20"/>
                    <w:lang w:val="en-CA"/>
                  </w:rPr>
                </m:ctrlPr>
              </m:sSubPr>
              <m:e>
                <m:r>
                  <w:rPr>
                    <w:rFonts w:ascii="Cambria Math" w:hAnsi="Cambria Math" w:cs="Calibri"/>
                    <w:szCs w:val="20"/>
                    <w:lang w:val="en-CA"/>
                  </w:rPr>
                  <m:t>B</m:t>
                </m:r>
              </m:e>
              <m:sub>
                <m:r>
                  <w:rPr>
                    <w:rFonts w:ascii="Cambria Math" w:hAnsi="Cambria Math" w:cs="Calibri"/>
                    <w:szCs w:val="20"/>
                    <w:lang w:val="en-CA"/>
                  </w:rPr>
                  <m:t>y</m:t>
                </m:r>
              </m:sub>
            </m:sSub>
          </m:e>
        </m:d>
      </m:oMath>
      <w:r>
        <w:t>, as follows:</w:t>
      </w:r>
    </w:p>
    <w:p w:rsidR="003C2FA3" w:rsidRPr="003C2FA3" w:rsidRDefault="00744E32" w:rsidP="00CA4262">
      <w:pPr>
        <w:jc w:val="right"/>
      </w:pPr>
      <w:r w:rsidRPr="00744E32">
        <w:rPr>
          <w:noProof/>
        </w:rPr>
      </w:r>
      <w:r w:rsidR="00C47EB1">
        <w:rPr>
          <w:noProof/>
        </w:rPr>
        <w:pict>
          <v:shape id="TextBox 6" o:spid="_x0000_s1035" type="#_x0000_t202" style="width:465.9pt;height:49pt;visibility:visible;mso-wrap-style:none;mso-position-horizontal-relative:char;mso-position-vertical-relative:line" filled="f" stroked="f">
            <v:textbox style="mso-fit-shape-to-text:t" inset="0,0,0,0">
              <w:txbxContent>
                <w:p w:rsidR="00C47EB1" w:rsidRPr="0031741E" w:rsidRDefault="00C47EB1" w:rsidP="003C2FA3">
                  <w:pPr>
                    <w:pStyle w:val="NormalWeb"/>
                    <w:spacing w:before="0" w:beforeAutospacing="0" w:after="0" w:afterAutospacing="0"/>
                    <w:rPr>
                      <w:spacing w:val="-20"/>
                      <w:w w:val="90"/>
                    </w:rPr>
                  </w:pPr>
                  <m:oMathPara>
                    <m:oMathParaPr>
                      <m:jc m:val="center"/>
                    </m:oMathParaPr>
                    <m:oMath>
                      <m:sSub>
                        <m:sSubPr>
                          <m:ctrlPr>
                            <w:rPr>
                              <w:rFonts w:ascii="Cambria Math" w:hAnsi="Cambria Math" w:cstheme="minorBidi"/>
                              <w:i/>
                              <w:iCs/>
                              <w:color w:val="000000" w:themeColor="text1"/>
                              <w:spacing w:val="-20"/>
                              <w:w w:val="90"/>
                              <w:kern w:val="24"/>
                              <w:lang w:val="en-CA"/>
                            </w:rPr>
                          </m:ctrlPr>
                        </m:sSubPr>
                        <m:e>
                          <m:r>
                            <w:rPr>
                              <w:rFonts w:ascii="Cambria Math" w:hAnsi="Cambria Math" w:cstheme="minorBidi"/>
                              <w:color w:val="000000" w:themeColor="text1"/>
                              <w:spacing w:val="-20"/>
                              <w:w w:val="90"/>
                              <w:kern w:val="24"/>
                              <w:lang w:val="en-CA"/>
                            </w:rPr>
                            <m:t>P</m:t>
                          </m:r>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m:t>
                      </m:r>
                      <m:sSub>
                        <m:sSubPr>
                          <m:ctrlPr>
                            <w:rPr>
                              <w:rFonts w:ascii="Cambria Math" w:hAnsi="Cambria Math" w:cstheme="minorBidi"/>
                              <w:i/>
                              <w:iCs/>
                              <w:color w:val="000000" w:themeColor="text1"/>
                              <w:spacing w:val="-20"/>
                              <w:w w:val="90"/>
                              <w:kern w:val="24"/>
                              <w:lang w:val="en-CA"/>
                            </w:rPr>
                          </m:ctrlPr>
                        </m:sSubPr>
                        <m:e>
                          <m:r>
                            <w:rPr>
                              <w:rFonts w:ascii="Cambria Math" w:hAnsi="Cambria Math" w:cstheme="minorBidi"/>
                              <w:color w:val="000000" w:themeColor="text1"/>
                              <w:spacing w:val="-20"/>
                              <w:w w:val="90"/>
                              <w:kern w:val="24"/>
                              <w:lang w:val="en-CA"/>
                            </w:rPr>
                            <m:t>B</m:t>
                          </m:r>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m:t>
                      </m:r>
                      <m:sSub>
                        <m:sSubPr>
                          <m:ctrlPr>
                            <w:rPr>
                              <w:rFonts w:ascii="Cambria Math" w:hAnsi="Cambria Math" w:cstheme="minorBidi"/>
                              <w:i/>
                              <w:iCs/>
                              <w:color w:val="000000" w:themeColor="text1"/>
                              <w:spacing w:val="-20"/>
                              <w:w w:val="90"/>
                              <w:kern w:val="24"/>
                              <w:lang w:val="en-CA"/>
                            </w:rPr>
                          </m:ctrlPr>
                        </m:sSubPr>
                        <m:e>
                          <m:acc>
                            <m:accPr>
                              <m:chr m:val="̅"/>
                              <m:ctrlPr>
                                <w:rPr>
                                  <w:rFonts w:ascii="Cambria Math" w:hAnsi="Cambria Math" w:cstheme="minorBidi"/>
                                  <w:i/>
                                  <w:iCs/>
                                  <w:color w:val="000000" w:themeColor="text1"/>
                                  <w:spacing w:val="-20"/>
                                  <w:w w:val="90"/>
                                  <w:kern w:val="24"/>
                                  <w:lang w:val="en-CA"/>
                                </w:rPr>
                              </m:ctrlPr>
                            </m:accPr>
                            <m:e>
                              <m:r>
                                <w:rPr>
                                  <w:rFonts w:ascii="Cambria Math" w:hAnsi="Cambria Math" w:cstheme="minorBidi"/>
                                  <w:color w:val="000000" w:themeColor="text1"/>
                                  <w:spacing w:val="-20"/>
                                  <w:w w:val="90"/>
                                  <w:kern w:val="24"/>
                                  <w:lang w:val="en-CA"/>
                                </w:rPr>
                                <m:t>PB</m:t>
                              </m:r>
                            </m:e>
                          </m:acc>
                        </m:e>
                        <m:sub>
                          <m:r>
                            <w:rPr>
                              <w:rFonts w:ascii="Cambria Math" w:hAnsi="Cambria Math" w:cstheme="minorBidi"/>
                              <w:color w:val="000000" w:themeColor="text1"/>
                              <w:spacing w:val="-20"/>
                              <w:w w:val="90"/>
                              <w:kern w:val="24"/>
                              <w:lang w:val="en-CA"/>
                            </w:rPr>
                            <m:t>x</m:t>
                          </m:r>
                        </m:sub>
                      </m:sSub>
                      <m:r>
                        <w:rPr>
                          <w:rFonts w:ascii="Cambria Math" w:hAnsi="Cambria Math" w:cstheme="minorBidi"/>
                          <w:color w:val="000000" w:themeColor="text1"/>
                          <w:spacing w:val="-20"/>
                          <w:w w:val="90"/>
                          <w:kern w:val="24"/>
                          <w:lang w:val="en-CA"/>
                        </w:rPr>
                        <m:t>=g-R</m:t>
                      </m:r>
                      <m:func>
                        <m:funcPr>
                          <m:ctrlPr>
                            <w:rPr>
                              <w:rFonts w:ascii="Cambria Math" w:hAnsi="Cambria Math" w:cstheme="minorBidi"/>
                              <w:i/>
                              <w:iCs/>
                              <w:color w:val="000000" w:themeColor="text1"/>
                              <w:spacing w:val="-20"/>
                              <w:w w:val="90"/>
                              <w:kern w:val="24"/>
                              <w:lang w:val="en-CA"/>
                            </w:rPr>
                          </m:ctrlPr>
                        </m:funcPr>
                        <m:fName>
                          <m:r>
                            <m:rPr>
                              <m:sty m:val="p"/>
                            </m:rPr>
                            <w:rPr>
                              <w:rFonts w:ascii="Cambria Math" w:hAnsi="Cambria Math" w:cstheme="minorBidi"/>
                              <w:color w:val="000000" w:themeColor="text1"/>
                              <w:spacing w:val="-20"/>
                              <w:w w:val="90"/>
                              <w:kern w:val="24"/>
                              <w:lang w:val="en-CA"/>
                            </w:rPr>
                            <m:t>cos</m:t>
                          </m:r>
                        </m:fName>
                        <m:e>
                          <m:d>
                            <m:dPr>
                              <m:ctrlPr>
                                <w:rPr>
                                  <w:rFonts w:ascii="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S-Rθ</m:t>
                          </m:r>
                        </m:e>
                      </m:d>
                      <m:func>
                        <m:funcPr>
                          <m:ctrlPr>
                            <w:rPr>
                              <w:rFonts w:ascii="Cambria Math" w:eastAsia="Cambria Math" w:hAnsi="Cambria Math" w:cstheme="minorBidi"/>
                              <w:i/>
                              <w:iCs/>
                              <w:color w:val="000000" w:themeColor="text1"/>
                              <w:spacing w:val="-20"/>
                              <w:w w:val="90"/>
                              <w:kern w:val="24"/>
                              <w:lang w:val="en-CA"/>
                            </w:rPr>
                          </m:ctrlPr>
                        </m:funcPr>
                        <m:fName>
                          <m:r>
                            <m:rPr>
                              <m:sty m:val="p"/>
                            </m:rPr>
                            <w:rPr>
                              <w:rFonts w:ascii="Cambria Math" w:eastAsia="Cambria Math" w:hAnsi="Cambria Math" w:cstheme="minorBidi"/>
                              <w:color w:val="000000" w:themeColor="text1"/>
                              <w:spacing w:val="-20"/>
                              <w:w w:val="90"/>
                              <w:kern w:val="24"/>
                              <w:lang w:val="en-CA"/>
                            </w:rPr>
                            <m:t>sin</m:t>
                          </m:r>
                        </m:fName>
                        <m:e>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rPr>
                              <w:rFonts w:ascii="Cambria Math" w:eastAsia="Cambria Math" w:hAnsi="Cambria Math" w:cstheme="minorBidi"/>
                              <w:i/>
                              <w:iCs/>
                              <w:color w:val="000000" w:themeColor="text1"/>
                              <w:spacing w:val="-20"/>
                              <w:w w:val="90"/>
                              <w:kern w:val="24"/>
                              <w:lang w:val="en-CA"/>
                            </w:rPr>
                          </m:ctrlPr>
                        </m:dPr>
                        <m:e>
                          <m:f>
                            <m:fPr>
                              <m:ctrlPr>
                                <w:rPr>
                                  <w:rFonts w:ascii="Cambria Math" w:eastAsia="Cambria Math" w:hAnsi="Cambria Math" w:cstheme="minorBidi"/>
                                  <w:i/>
                                  <w:iCs/>
                                  <w:color w:val="000000" w:themeColor="text1"/>
                                  <w:spacing w:val="-20"/>
                                  <w:w w:val="90"/>
                                  <w:kern w:val="24"/>
                                  <w:lang w:val="en-CA"/>
                                </w:rPr>
                              </m:ctrlPr>
                            </m:fPr>
                            <m:num>
                              <m:r>
                                <w:rPr>
                                  <w:rFonts w:ascii="Cambria Math" w:eastAsia="Cambria Math" w:hAnsi="Cambria Math" w:cstheme="minorBidi"/>
                                  <w:color w:val="000000" w:themeColor="text1"/>
                                  <w:spacing w:val="-20"/>
                                  <w:w w:val="90"/>
                                  <w:kern w:val="24"/>
                                  <w:lang w:val="en-CA"/>
                                </w:rPr>
                                <m:t>g-R</m:t>
                              </m:r>
                            </m:num>
                            <m:den>
                              <m:func>
                                <m:funcPr>
                                  <m:ctrlPr>
                                    <w:rPr>
                                      <w:rFonts w:ascii="Cambria Math" w:eastAsia="Cambria Math" w:hAnsi="Cambria Math" w:cstheme="minorBidi"/>
                                      <w:i/>
                                      <w:iCs/>
                                      <w:color w:val="000000" w:themeColor="text1"/>
                                      <w:spacing w:val="-20"/>
                                      <w:w w:val="90"/>
                                      <w:kern w:val="24"/>
                                      <w:lang w:val="en-CA"/>
                                    </w:rPr>
                                  </m:ctrlPr>
                                </m:funcPr>
                                <m:fName>
                                  <m:r>
                                    <m:rPr>
                                      <m:sty m:val="p"/>
                                    </m:rPr>
                                    <w:rPr>
                                      <w:rFonts w:ascii="Cambria Math" w:eastAsia="Cambria Math" w:hAnsi="Cambria Math" w:cstheme="minorBidi"/>
                                      <w:color w:val="000000" w:themeColor="text1"/>
                                      <w:spacing w:val="-20"/>
                                      <w:w w:val="90"/>
                                      <w:kern w:val="24"/>
                                      <w:lang w:val="en-CA"/>
                                    </w:rPr>
                                    <m:t>cos</m:t>
                                  </m:r>
                                </m:fName>
                                <m:e>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γ</m:t>
                                      </m:r>
                                    </m:e>
                                  </m:d>
                                </m:e>
                              </m:func>
                            </m:den>
                          </m:f>
                        </m:e>
                      </m:d>
                      <m:r>
                        <m:rPr>
                          <m:sty m:val="p"/>
                        </m:rPr>
                        <w:rPr>
                          <w:rFonts w:ascii="Cambria Math" w:eastAsia="Cambria Math" w:hAnsi="Cambria Math" w:cstheme="minorBidi"/>
                          <w:color w:val="000000" w:themeColor="text1"/>
                          <w:spacing w:val="-20"/>
                          <w:w w:val="90"/>
                          <w:kern w:val="24"/>
                          <w:lang w:val="en-CA"/>
                        </w:rPr>
                        <m:t>cos</m:t>
                      </m:r>
                      <m:r>
                        <w:rPr>
                          <w:rFonts w:ascii="Cambria Math" w:eastAsia="Cambria Math" w:hAnsi="Cambria Math" w:cstheme="minorBidi"/>
                          <w:color w:val="000000" w:themeColor="text1"/>
                          <w:spacing w:val="-20"/>
                          <w:w w:val="90"/>
                          <w:kern w:val="24"/>
                          <w:lang w:val="en-CA"/>
                        </w:rPr>
                        <m:t>⁡(θ+γ)</m:t>
                      </m:r>
                    </m:oMath>
                  </m:oMathPara>
                </w:p>
              </w:txbxContent>
            </v:textbox>
            <w10:wrap type="none"/>
            <w10:anchorlock/>
          </v:shape>
        </w:pict>
      </w:r>
      <w:r w:rsidR="00CA4262">
        <w:tab/>
        <w:t>(2)</w:t>
      </w:r>
    </w:p>
    <w:p w:rsidR="001F11B9" w:rsidRDefault="00744E32" w:rsidP="00CA4262">
      <w:pPr>
        <w:pStyle w:val="Heading1"/>
        <w:jc w:val="right"/>
      </w:pPr>
      <w:r w:rsidRPr="00744E32">
        <w:rPr>
          <w:noProof/>
        </w:rPr>
      </w:r>
      <w:r w:rsidR="00C47EB1">
        <w:rPr>
          <w:noProof/>
        </w:rPr>
        <w:pict>
          <v:shape id="TextBox 7" o:spid="_x0000_s1034" type="#_x0000_t202" style="width:599.85pt;height:49pt;visibility:visible;mso-wrap-style:none;mso-position-horizontal-relative:char;mso-position-vertical-relative:line" filled="f" stroked="f">
            <v:textbox style="mso-fit-shape-to-text:t" inset="0,0,0,0">
              <w:txbxContent>
                <w:p w:rsidR="00C47EB1" w:rsidRPr="0031741E" w:rsidRDefault="00C47EB1" w:rsidP="003C2FA3">
                  <w:pPr>
                    <w:pStyle w:val="NormalWeb"/>
                    <w:spacing w:before="0" w:beforeAutospacing="0" w:after="0" w:afterAutospacing="0"/>
                    <w:rPr>
                      <w:spacing w:val="-20"/>
                      <w:w w:val="90"/>
                    </w:rPr>
                  </w:pPr>
                  <m:oMathPara>
                    <m:oMathParaPr>
                      <m:jc m:val="right"/>
                    </m:oMathParaPr>
                    <m:oMath>
                      <m:sSub>
                        <m:sSubPr>
                          <m:ctrlPr>
                            <w:rPr>
                              <w:rFonts w:ascii="Cambria Math" w:hAnsi="Cambria Math" w:cstheme="minorBidi"/>
                              <w:i/>
                              <w:iCs/>
                              <w:color w:val="000000" w:themeColor="text1"/>
                              <w:spacing w:val="-20"/>
                              <w:w w:val="90"/>
                              <w:kern w:val="24"/>
                              <w:lang w:val="en-CA"/>
                            </w:rPr>
                          </m:ctrlPr>
                        </m:sSubPr>
                        <m:e>
                          <m:r>
                            <w:rPr>
                              <w:rFonts w:ascii="Cambria Math" w:hAnsi="Cambria Math" w:cstheme="minorBidi"/>
                              <w:color w:val="000000" w:themeColor="text1"/>
                              <w:spacing w:val="-20"/>
                              <w:w w:val="90"/>
                              <w:kern w:val="24"/>
                              <w:lang w:val="en-CA"/>
                            </w:rPr>
                            <m:t>P</m:t>
                          </m:r>
                        </m:e>
                        <m:sub>
                          <m:r>
                            <w:rPr>
                              <w:rFonts w:ascii="Cambria Math" w:hAnsi="Cambria Math" w:cstheme="minorBidi"/>
                              <w:color w:val="000000" w:themeColor="text1"/>
                              <w:spacing w:val="-20"/>
                              <w:w w:val="90"/>
                              <w:kern w:val="24"/>
                              <w:lang w:val="en-CA"/>
                            </w:rPr>
                            <m:t>y</m:t>
                          </m:r>
                        </m:sub>
                      </m:sSub>
                      <m:sSub>
                        <m:sSubPr>
                          <m:ctrlPr>
                            <w:rPr>
                              <w:rFonts w:ascii="Cambria Math" w:hAnsi="Cambria Math" w:cstheme="minorBidi"/>
                              <w:i/>
                              <w:iCs/>
                              <w:color w:val="000000" w:themeColor="text1"/>
                              <w:spacing w:val="-20"/>
                              <w:w w:val="90"/>
                              <w:kern w:val="24"/>
                              <w:lang w:val="en-CA"/>
                            </w:rPr>
                          </m:ctrlPr>
                        </m:sSubPr>
                        <m:e>
                          <m:r>
                            <w:rPr>
                              <w:rFonts w:ascii="Cambria Math" w:hAnsi="Cambria Math" w:cstheme="minorBidi"/>
                              <w:color w:val="000000" w:themeColor="text1"/>
                              <w:spacing w:val="-20"/>
                              <w:w w:val="90"/>
                              <w:kern w:val="24"/>
                              <w:lang w:val="en-CA"/>
                            </w:rPr>
                            <m:t>-B</m:t>
                          </m:r>
                        </m:e>
                        <m:sub>
                          <m:r>
                            <w:rPr>
                              <w:rFonts w:ascii="Cambria Math" w:hAnsi="Cambria Math" w:cstheme="minorBidi"/>
                              <w:color w:val="000000" w:themeColor="text1"/>
                              <w:spacing w:val="-20"/>
                              <w:w w:val="90"/>
                              <w:kern w:val="24"/>
                              <w:lang w:val="en-CA"/>
                            </w:rPr>
                            <m:t>y</m:t>
                          </m:r>
                        </m:sub>
                      </m:sSub>
                      <m:r>
                        <w:rPr>
                          <w:rFonts w:ascii="Cambria Math" w:hAnsi="Cambria Math" w:cstheme="minorBidi"/>
                          <w:color w:val="000000" w:themeColor="text1"/>
                          <w:spacing w:val="-20"/>
                          <w:w w:val="90"/>
                          <w:kern w:val="24"/>
                          <w:lang w:val="en-CA"/>
                        </w:rPr>
                        <m:t>=</m:t>
                      </m:r>
                      <m:sSub>
                        <m:sSubPr>
                          <m:ctrlPr>
                            <w:rPr>
                              <w:rFonts w:ascii="Cambria Math" w:hAnsi="Cambria Math" w:cstheme="minorBidi"/>
                              <w:i/>
                              <w:iCs/>
                              <w:color w:val="000000" w:themeColor="text1"/>
                              <w:spacing w:val="-20"/>
                              <w:w w:val="90"/>
                              <w:kern w:val="24"/>
                              <w:lang w:val="en-CA"/>
                            </w:rPr>
                          </m:ctrlPr>
                        </m:sSubPr>
                        <m:e>
                          <m:acc>
                            <m:accPr>
                              <m:chr m:val="̅"/>
                              <m:ctrlPr>
                                <w:rPr>
                                  <w:rFonts w:ascii="Cambria Math" w:hAnsi="Cambria Math" w:cstheme="minorBidi"/>
                                  <w:i/>
                                  <w:iCs/>
                                  <w:color w:val="000000" w:themeColor="text1"/>
                                  <w:spacing w:val="-20"/>
                                  <w:w w:val="90"/>
                                  <w:kern w:val="24"/>
                                  <w:lang w:val="en-CA"/>
                                </w:rPr>
                              </m:ctrlPr>
                            </m:accPr>
                            <m:e>
                              <m:r>
                                <w:rPr>
                                  <w:rFonts w:ascii="Cambria Math" w:hAnsi="Cambria Math" w:cstheme="minorBidi"/>
                                  <w:color w:val="000000" w:themeColor="text1"/>
                                  <w:spacing w:val="-20"/>
                                  <w:w w:val="90"/>
                                  <w:kern w:val="24"/>
                                  <w:lang w:val="en-CA"/>
                                </w:rPr>
                                <m:t>PB</m:t>
                              </m:r>
                            </m:e>
                          </m:acc>
                        </m:e>
                        <m:sub>
                          <m:r>
                            <w:rPr>
                              <w:rFonts w:ascii="Cambria Math" w:hAnsi="Cambria Math" w:cstheme="minorBidi"/>
                              <w:color w:val="000000" w:themeColor="text1"/>
                              <w:spacing w:val="-20"/>
                              <w:w w:val="90"/>
                              <w:kern w:val="24"/>
                              <w:lang w:val="en-CA"/>
                            </w:rPr>
                            <m:t>y</m:t>
                          </m:r>
                        </m:sub>
                      </m:sSub>
                      <m:r>
                        <w:rPr>
                          <w:rFonts w:ascii="Cambria Math" w:hAnsi="Cambria Math" w:cstheme="minorBidi"/>
                          <w:color w:val="000000" w:themeColor="text1"/>
                          <w:spacing w:val="-20"/>
                          <w:w w:val="90"/>
                          <w:kern w:val="24"/>
                          <w:lang w:val="en-CA"/>
                        </w:rPr>
                        <m:t>=R</m:t>
                      </m:r>
                      <m:func>
                        <m:funcPr>
                          <m:ctrlPr>
                            <w:rPr>
                              <w:rFonts w:ascii="Cambria Math" w:hAnsi="Cambria Math" w:cstheme="minorBidi"/>
                              <w:i/>
                              <w:iCs/>
                              <w:color w:val="000000" w:themeColor="text1"/>
                              <w:spacing w:val="-20"/>
                              <w:w w:val="90"/>
                              <w:kern w:val="24"/>
                              <w:lang w:val="en-CA"/>
                            </w:rPr>
                          </m:ctrlPr>
                        </m:funcPr>
                        <m:fName>
                          <m:r>
                            <m:rPr>
                              <m:sty m:val="p"/>
                            </m:rPr>
                            <w:rPr>
                              <w:rFonts w:ascii="Cambria Math" w:hAnsi="Cambria Math" w:cstheme="minorBidi"/>
                              <w:color w:val="000000" w:themeColor="text1"/>
                              <w:spacing w:val="-20"/>
                              <w:w w:val="90"/>
                              <w:kern w:val="24"/>
                              <w:lang w:val="en-CA"/>
                            </w:rPr>
                            <m:t>sin</m:t>
                          </m:r>
                        </m:fName>
                        <m:e>
                          <m:d>
                            <m:dPr>
                              <m:ctrlPr>
                                <w:rPr>
                                  <w:rFonts w:ascii="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S-Rθ</m:t>
                          </m:r>
                        </m:e>
                      </m:d>
                      <m:func>
                        <m:funcPr>
                          <m:ctrlPr>
                            <w:rPr>
                              <w:rFonts w:ascii="Cambria Math" w:eastAsia="Cambria Math" w:hAnsi="Cambria Math" w:cstheme="minorBidi"/>
                              <w:i/>
                              <w:iCs/>
                              <w:color w:val="000000" w:themeColor="text1"/>
                              <w:spacing w:val="-20"/>
                              <w:w w:val="90"/>
                              <w:kern w:val="24"/>
                              <w:lang w:val="en-CA"/>
                            </w:rPr>
                          </m:ctrlPr>
                        </m:funcPr>
                        <m:fName>
                          <m:r>
                            <m:rPr>
                              <m:sty m:val="p"/>
                            </m:rPr>
                            <w:rPr>
                              <w:rFonts w:ascii="Cambria Math" w:eastAsia="Cambria Math" w:hAnsi="Cambria Math" w:cstheme="minorBidi"/>
                              <w:color w:val="000000" w:themeColor="text1"/>
                              <w:spacing w:val="-20"/>
                              <w:w w:val="90"/>
                              <w:kern w:val="24"/>
                              <w:lang w:val="en-CA"/>
                            </w:rPr>
                            <m:t>cos</m:t>
                          </m:r>
                        </m:fName>
                        <m:e>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θ</m:t>
                              </m:r>
                            </m:e>
                          </m:d>
                        </m:e>
                      </m:func>
                      <m:r>
                        <w:rPr>
                          <w:rFonts w:ascii="Cambria Math" w:eastAsia="Cambria Math" w:hAnsi="Cambria Math" w:cstheme="minorBidi"/>
                          <w:color w:val="000000" w:themeColor="text1"/>
                          <w:spacing w:val="-20"/>
                          <w:w w:val="90"/>
                          <w:kern w:val="24"/>
                          <w:lang w:val="en-CA"/>
                        </w:rPr>
                        <m:t>-</m:t>
                      </m:r>
                      <m:d>
                        <m:dPr>
                          <m:ctrlPr>
                            <w:rPr>
                              <w:rFonts w:ascii="Cambria Math" w:eastAsia="Cambria Math" w:hAnsi="Cambria Math" w:cstheme="minorBidi"/>
                              <w:i/>
                              <w:iCs/>
                              <w:color w:val="000000" w:themeColor="text1"/>
                              <w:spacing w:val="-20"/>
                              <w:w w:val="90"/>
                              <w:kern w:val="24"/>
                              <w:lang w:val="en-CA"/>
                            </w:rPr>
                          </m:ctrlPr>
                        </m:dPr>
                        <m:e>
                          <m:f>
                            <m:fPr>
                              <m:ctrlPr>
                                <w:rPr>
                                  <w:rFonts w:ascii="Cambria Math" w:eastAsia="Cambria Math" w:hAnsi="Cambria Math" w:cstheme="minorBidi"/>
                                  <w:i/>
                                  <w:iCs/>
                                  <w:color w:val="000000" w:themeColor="text1"/>
                                  <w:spacing w:val="-20"/>
                                  <w:w w:val="90"/>
                                  <w:kern w:val="24"/>
                                  <w:lang w:val="en-CA"/>
                                </w:rPr>
                              </m:ctrlPr>
                            </m:fPr>
                            <m:num>
                              <m:r>
                                <w:rPr>
                                  <w:rFonts w:ascii="Cambria Math" w:eastAsia="Cambria Math" w:hAnsi="Cambria Math" w:cstheme="minorBidi"/>
                                  <w:color w:val="000000" w:themeColor="text1"/>
                                  <w:spacing w:val="-20"/>
                                  <w:w w:val="90"/>
                                  <w:kern w:val="24"/>
                                  <w:lang w:val="en-CA"/>
                                </w:rPr>
                                <m:t>g-R</m:t>
                              </m:r>
                            </m:num>
                            <m:den>
                              <m:func>
                                <m:funcPr>
                                  <m:ctrlPr>
                                    <w:rPr>
                                      <w:rFonts w:ascii="Cambria Math" w:eastAsia="Cambria Math" w:hAnsi="Cambria Math" w:cstheme="minorBidi"/>
                                      <w:i/>
                                      <w:iCs/>
                                      <w:color w:val="000000" w:themeColor="text1"/>
                                      <w:spacing w:val="-20"/>
                                      <w:w w:val="90"/>
                                      <w:kern w:val="24"/>
                                      <w:lang w:val="en-CA"/>
                                    </w:rPr>
                                  </m:ctrlPr>
                                </m:funcPr>
                                <m:fName>
                                  <m:r>
                                    <m:rPr>
                                      <m:sty m:val="p"/>
                                    </m:rPr>
                                    <w:rPr>
                                      <w:rFonts w:ascii="Cambria Math" w:eastAsia="Cambria Math" w:hAnsi="Cambria Math" w:cstheme="minorBidi"/>
                                      <w:color w:val="000000" w:themeColor="text1"/>
                                      <w:spacing w:val="-20"/>
                                      <w:w w:val="90"/>
                                      <w:kern w:val="24"/>
                                      <w:lang w:val="en-CA"/>
                                    </w:rPr>
                                    <m:t>cos</m:t>
                                  </m:r>
                                </m:fName>
                                <m:e>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γ</m:t>
                                      </m:r>
                                    </m:e>
                                  </m:d>
                                </m:e>
                              </m:func>
                            </m:den>
                          </m:f>
                        </m:e>
                      </m:d>
                      <m:func>
                        <m:funcPr>
                          <m:ctrlPr>
                            <w:rPr>
                              <w:rFonts w:ascii="Cambria Math" w:eastAsia="Cambria Math" w:hAnsi="Cambria Math" w:cstheme="minorBidi"/>
                              <w:i/>
                              <w:iCs/>
                              <w:color w:val="000000" w:themeColor="text1"/>
                              <w:spacing w:val="-20"/>
                              <w:w w:val="90"/>
                              <w:kern w:val="24"/>
                              <w:lang w:val="en-CA"/>
                            </w:rPr>
                          </m:ctrlPr>
                        </m:funcPr>
                        <m:fName>
                          <m:r>
                            <m:rPr>
                              <m:sty m:val="p"/>
                            </m:rPr>
                            <w:rPr>
                              <w:rFonts w:ascii="Cambria Math" w:eastAsia="Cambria Math" w:hAnsi="Cambria Math" w:cstheme="minorBidi"/>
                              <w:color w:val="000000" w:themeColor="text1"/>
                              <w:spacing w:val="-20"/>
                              <w:w w:val="90"/>
                              <w:kern w:val="24"/>
                              <w:lang w:val="en-CA"/>
                            </w:rPr>
                            <m:t>sin</m:t>
                          </m:r>
                        </m:fName>
                        <m:e>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θ+γ</m:t>
                              </m:r>
                            </m:e>
                          </m:d>
                        </m:e>
                      </m:func>
                      <m:r>
                        <w:rPr>
                          <w:rFonts w:ascii="Cambria Math" w:eastAsia="Cambria Math" w:hAnsi="Cambria Math" w:cstheme="minorBidi"/>
                          <w:color w:val="000000" w:themeColor="text1"/>
                          <w:spacing w:val="-20"/>
                          <w:w w:val="90"/>
                          <w:kern w:val="24"/>
                          <w:lang w:val="en-CA"/>
                        </w:rPr>
                        <m:t>-R+</m:t>
                      </m:r>
                      <m:d>
                        <m:dPr>
                          <m:ctrlPr>
                            <w:rPr>
                              <w:rFonts w:ascii="Cambria Math" w:eastAsia="Cambria Math" w:hAnsi="Cambria Math" w:cstheme="minorBidi"/>
                              <w:i/>
                              <w:iCs/>
                              <w:color w:val="000000" w:themeColor="text1"/>
                              <w:spacing w:val="-20"/>
                              <w:w w:val="90"/>
                              <w:kern w:val="24"/>
                              <w:lang w:val="en-CA"/>
                            </w:rPr>
                          </m:ctrlPr>
                        </m:dPr>
                        <m:e>
                          <m:r>
                            <w:rPr>
                              <w:rFonts w:ascii="Cambria Math" w:eastAsia="Cambria Math" w:hAnsi="Cambria Math" w:cstheme="minorBidi"/>
                              <w:color w:val="000000" w:themeColor="text1"/>
                              <w:spacing w:val="-20"/>
                              <w:w w:val="90"/>
                              <w:kern w:val="24"/>
                              <w:lang w:val="en-CA"/>
                            </w:rPr>
                            <m:t>g-R</m:t>
                          </m:r>
                        </m:e>
                      </m:d>
                      <m:r>
                        <m:rPr>
                          <m:sty m:val="p"/>
                        </m:rPr>
                        <w:rPr>
                          <w:rFonts w:ascii="Cambria Math" w:eastAsia="Cambria Math" w:hAnsi="Cambria Math" w:cstheme="minorBidi"/>
                          <w:color w:val="000000" w:themeColor="text1"/>
                          <w:spacing w:val="-20"/>
                          <w:w w:val="90"/>
                          <w:kern w:val="24"/>
                          <w:lang w:val="en-CA"/>
                        </w:rPr>
                        <m:t>tan</m:t>
                      </m:r>
                      <m:r>
                        <w:rPr>
                          <w:rFonts w:ascii="Cambria Math" w:eastAsia="Cambria Math" w:hAnsi="Cambria Math" w:cstheme="minorBidi"/>
                          <w:color w:val="000000" w:themeColor="text1"/>
                          <w:spacing w:val="-20"/>
                          <w:w w:val="90"/>
                          <w:kern w:val="24"/>
                          <w:lang w:val="en-CA"/>
                        </w:rPr>
                        <m:t>⁡(φ)</m:t>
                      </m:r>
                    </m:oMath>
                  </m:oMathPara>
                </w:p>
              </w:txbxContent>
            </v:textbox>
            <w10:wrap type="none"/>
            <w10:anchorlock/>
          </v:shape>
        </w:pict>
      </w:r>
      <w:r w:rsidR="00CA4262">
        <w:t xml:space="preserve"> </w:t>
      </w:r>
      <w:r w:rsidR="00CA4262" w:rsidRPr="00CA4262">
        <w:rPr>
          <w:b w:val="0"/>
        </w:rPr>
        <w:t>(3)</w:t>
      </w:r>
    </w:p>
    <w:p w:rsidR="003C2FA3" w:rsidRDefault="00744E32" w:rsidP="00CA4262">
      <w:pPr>
        <w:jc w:val="right"/>
      </w:pPr>
      <w:r w:rsidRPr="00744E32">
        <w:rPr>
          <w:noProof/>
        </w:rPr>
      </w:r>
      <w:r w:rsidR="00C47EB1">
        <w:rPr>
          <w:noProof/>
        </w:rPr>
        <w:pict>
          <v:shape id="TextBox 8" o:spid="_x0000_s1033" type="#_x0000_t202" style="width:152.95pt;height:33.55pt;visibility:visible;mso-wrap-style:none;mso-position-horizontal-relative:char;mso-position-vertical-relative:line" filled="f" stroked="f">
            <v:textbox style="mso-fit-shape-to-text:t" inset="0,0,0,0">
              <w:txbxContent>
                <w:p w:rsidR="00C47EB1" w:rsidRPr="003C2FA3" w:rsidRDefault="00C47EB1" w:rsidP="003C2FA3">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∆l</m:t>
                      </m:r>
                      <m:r>
                        <w:rPr>
                          <w:rFonts w:ascii="Cambria Math" w:eastAsia="Cambria Math" w:hAnsi="Cambria Math" w:cstheme="minorBidi"/>
                          <w:color w:val="000000" w:themeColor="text1"/>
                          <w:kern w:val="24"/>
                        </w:rPr>
                        <m:t>≈</m:t>
                      </m:r>
                      <m:r>
                        <w:rPr>
                          <w:rFonts w:ascii="Cambria Math" w:eastAsia="Cambria Math" w:hAnsi="Cambria Math" w:cstheme="minorBidi"/>
                          <w:color w:val="000000" w:themeColor="text1"/>
                          <w:kern w:val="24"/>
                          <w:lang w:val="en-CA"/>
                        </w:rPr>
                        <m:t> </m:t>
                      </m:r>
                      <m:sSup>
                        <m:sSupPr>
                          <m:ctrlPr>
                            <w:rPr>
                              <w:rFonts w:ascii="Cambria Math" w:eastAsia="Cambria Math" w:hAnsi="Cambria Math" w:cstheme="minorBidi"/>
                              <w:i/>
                              <w:iCs/>
                              <w:color w:val="000000" w:themeColor="text1"/>
                              <w:kern w:val="24"/>
                              <w:lang w:val="en-CA"/>
                            </w:rPr>
                          </m:ctrlPr>
                        </m:sSupPr>
                        <m:e>
                          <m:d>
                            <m:dPr>
                              <m:ctrlPr>
                                <w:rPr>
                                  <w:rFonts w:ascii="Cambria Math" w:eastAsia="Cambria Math" w:hAnsi="Cambria Math" w:cstheme="minorBidi"/>
                                  <w:i/>
                                  <w:iCs/>
                                  <w:color w:val="000000" w:themeColor="text1"/>
                                  <w:kern w:val="24"/>
                                  <w:lang w:val="en-CA"/>
                                </w:rPr>
                              </m:ctrlPr>
                            </m:dPr>
                            <m:e>
                              <m:sSubSup>
                                <m:sSubSupPr>
                                  <m:ctrlPr>
                                    <w:rPr>
                                      <w:rFonts w:ascii="Cambria Math" w:eastAsia="Cambria Math" w:hAnsi="Cambria Math" w:cstheme="minorBidi"/>
                                      <w:i/>
                                      <w:iCs/>
                                      <w:color w:val="000000" w:themeColor="text1"/>
                                      <w:kern w:val="24"/>
                                      <w:lang w:val="en-CA"/>
                                    </w:rPr>
                                  </m:ctrlPr>
                                </m:sSubSupPr>
                                <m:e>
                                  <m:acc>
                                    <m:accPr>
                                      <m:chr m:val="̅"/>
                                      <m:ctrlPr>
                                        <w:rPr>
                                          <w:rFonts w:ascii="Cambria Math" w:eastAsia="Cambria Math" w:hAnsi="Cambria Math" w:cstheme="minorBidi"/>
                                          <w:i/>
                                          <w:iCs/>
                                          <w:color w:val="000000" w:themeColor="text1"/>
                                          <w:kern w:val="24"/>
                                          <w:lang w:val="en-CA"/>
                                        </w:rPr>
                                      </m:ctrlPr>
                                    </m:accPr>
                                    <m:e>
                                      <m:r>
                                        <w:rPr>
                                          <w:rFonts w:ascii="Cambria Math" w:eastAsia="Cambria Math" w:hAnsi="Cambria Math" w:cstheme="minorBidi"/>
                                          <w:color w:val="000000" w:themeColor="text1"/>
                                          <w:kern w:val="24"/>
                                          <w:lang w:val="en-CA"/>
                                        </w:rPr>
                                        <m:t>PB</m:t>
                                      </m:r>
                                    </m:e>
                                  </m:acc>
                                </m:e>
                                <m:sub>
                                  <m:r>
                                    <w:rPr>
                                      <w:rFonts w:ascii="Cambria Math" w:eastAsia="Cambria Math" w:hAnsi="Cambria Math" w:cstheme="minorBidi"/>
                                      <w:color w:val="000000" w:themeColor="text1"/>
                                      <w:kern w:val="24"/>
                                      <w:lang w:val="en-CA"/>
                                    </w:rPr>
                                    <m:t>x</m:t>
                                  </m:r>
                                </m:sub>
                                <m:sup>
                                  <m:r>
                                    <w:rPr>
                                      <w:rFonts w:ascii="Cambria Math" w:eastAsia="Cambria Math" w:hAnsi="Cambria Math" w:cstheme="minorBidi"/>
                                      <w:color w:val="000000" w:themeColor="text1"/>
                                      <w:kern w:val="24"/>
                                      <w:lang w:val="en-CA"/>
                                    </w:rPr>
                                    <m:t>2</m:t>
                                  </m:r>
                                </m:sup>
                              </m:sSubSup>
                              <m:r>
                                <w:rPr>
                                  <w:rFonts w:ascii="Cambria Math" w:eastAsia="Cambria Math" w:hAnsi="Cambria Math" w:cstheme="minorBidi"/>
                                  <w:color w:val="000000" w:themeColor="text1"/>
                                  <w:kern w:val="24"/>
                                  <w:lang w:val="en-CA"/>
                                </w:rPr>
                                <m:t>+</m:t>
                              </m:r>
                              <m:sSubSup>
                                <m:sSubSupPr>
                                  <m:ctrlPr>
                                    <w:rPr>
                                      <w:rFonts w:ascii="Cambria Math" w:eastAsia="Cambria Math" w:hAnsi="Cambria Math" w:cstheme="minorBidi"/>
                                      <w:i/>
                                      <w:iCs/>
                                      <w:color w:val="000000" w:themeColor="text1"/>
                                      <w:kern w:val="24"/>
                                      <w:lang w:val="en-CA"/>
                                    </w:rPr>
                                  </m:ctrlPr>
                                </m:sSubSupPr>
                                <m:e>
                                  <m:acc>
                                    <m:accPr>
                                      <m:chr m:val="̅"/>
                                      <m:ctrlPr>
                                        <w:rPr>
                                          <w:rFonts w:ascii="Cambria Math" w:eastAsia="Cambria Math" w:hAnsi="Cambria Math" w:cstheme="minorBidi"/>
                                          <w:i/>
                                          <w:iCs/>
                                          <w:color w:val="000000" w:themeColor="text1"/>
                                          <w:kern w:val="24"/>
                                          <w:lang w:val="en-CA"/>
                                        </w:rPr>
                                      </m:ctrlPr>
                                    </m:accPr>
                                    <m:e>
                                      <m:r>
                                        <w:rPr>
                                          <w:rFonts w:ascii="Cambria Math" w:eastAsia="Cambria Math" w:hAnsi="Cambria Math" w:cstheme="minorBidi"/>
                                          <w:color w:val="000000" w:themeColor="text1"/>
                                          <w:kern w:val="24"/>
                                          <w:lang w:val="en-CA"/>
                                        </w:rPr>
                                        <m:t>PB</m:t>
                                      </m:r>
                                    </m:e>
                                  </m:acc>
                                </m:e>
                                <m:sub>
                                  <m:r>
                                    <w:rPr>
                                      <w:rFonts w:ascii="Cambria Math" w:eastAsia="Cambria Math" w:hAnsi="Cambria Math" w:cstheme="minorBidi"/>
                                      <w:color w:val="000000" w:themeColor="text1"/>
                                      <w:kern w:val="24"/>
                                      <w:lang w:val="en-CA"/>
                                    </w:rPr>
                                    <m:t>y</m:t>
                                  </m:r>
                                </m:sub>
                                <m:sup>
                                  <m:r>
                                    <w:rPr>
                                      <w:rFonts w:ascii="Cambria Math" w:eastAsia="Cambria Math" w:hAnsi="Cambria Math" w:cstheme="minorBidi"/>
                                      <w:color w:val="000000" w:themeColor="text1"/>
                                      <w:kern w:val="24"/>
                                      <w:lang w:val="en-CA"/>
                                    </w:rPr>
                                    <m:t>2</m:t>
                                  </m:r>
                                </m:sup>
                              </m:sSubSup>
                            </m:e>
                          </m:d>
                        </m:e>
                        <m:sup>
                          <m:f>
                            <m:fPr>
                              <m:type m:val="skw"/>
                              <m:ctrlPr>
                                <w:rPr>
                                  <w:rFonts w:ascii="Cambria Math" w:eastAsia="Cambria Math" w:hAnsi="Cambria Math" w:cstheme="minorBidi"/>
                                  <w:i/>
                                  <w:iCs/>
                                  <w:color w:val="000000" w:themeColor="text1"/>
                                  <w:kern w:val="24"/>
                                  <w:lang w:val="en-CA"/>
                                </w:rPr>
                              </m:ctrlPr>
                            </m:fPr>
                            <m:num>
                              <m:r>
                                <w:rPr>
                                  <w:rFonts w:ascii="Cambria Math" w:eastAsia="Cambria Math" w:hAnsi="Cambria Math" w:cstheme="minorBidi"/>
                                  <w:color w:val="000000" w:themeColor="text1"/>
                                  <w:kern w:val="24"/>
                                  <w:lang w:val="en-CA"/>
                                </w:rPr>
                                <m:t>1</m:t>
                              </m:r>
                            </m:num>
                            <m:den>
                              <m:r>
                                <w:rPr>
                                  <w:rFonts w:ascii="Cambria Math" w:eastAsia="Cambria Math" w:hAnsi="Cambria Math" w:cstheme="minorBidi"/>
                                  <w:color w:val="000000" w:themeColor="text1"/>
                                  <w:kern w:val="24"/>
                                  <w:lang w:val="en-CA"/>
                                </w:rPr>
                                <m:t>2</m:t>
                              </m:r>
                            </m:den>
                          </m:f>
                        </m:sup>
                      </m:sSup>
                    </m:oMath>
                  </m:oMathPara>
                </w:p>
              </w:txbxContent>
            </v:textbox>
            <w10:wrap type="none"/>
            <w10:anchorlock/>
          </v:shape>
        </w:pict>
      </w:r>
      <w:r w:rsidR="00CA4262">
        <w:tab/>
      </w:r>
      <w:r w:rsidR="00CA4262">
        <w:tab/>
      </w:r>
      <w:r w:rsidR="00CA4262">
        <w:tab/>
      </w:r>
      <w:r w:rsidR="00CA4262">
        <w:tab/>
      </w:r>
      <w:r w:rsidR="00CA4262">
        <w:tab/>
        <w:t>(4)</w:t>
      </w:r>
    </w:p>
    <w:p w:rsidR="009E3C07" w:rsidRDefault="00CA4262" w:rsidP="003C2FA3">
      <w:pPr>
        <w:rPr>
          <w:iCs/>
          <w:color w:val="000000" w:themeColor="text1"/>
          <w:kern w:val="24"/>
          <w:lang w:val="en-CA"/>
        </w:rPr>
      </w:pPr>
      <w:proofErr w:type="gramStart"/>
      <w:r>
        <w:t>where</w:t>
      </w:r>
      <w:proofErr w:type="gramEnd"/>
      <w:r>
        <w:t xml:space="preserve"> </w:t>
      </w:r>
      <m:oMath>
        <m:r>
          <w:rPr>
            <w:rFonts w:ascii="Cambria Math" w:hAnsi="Cambria Math" w:cs="Calibri"/>
            <w:szCs w:val="20"/>
            <w:lang w:val="en-CA"/>
          </w:rPr>
          <m:t>S=</m:t>
        </m:r>
        <m:d>
          <m:dPr>
            <m:ctrlPr>
              <w:rPr>
                <w:rFonts w:ascii="Cambria Math" w:hAnsi="Cambria Math" w:cs="Calibri"/>
                <w:i/>
                <w:szCs w:val="20"/>
                <w:lang w:val="en-CA"/>
              </w:rPr>
            </m:ctrlPr>
          </m:dPr>
          <m:e>
            <m:r>
              <w:rPr>
                <w:rFonts w:ascii="Cambria Math" w:hAnsi="Cambria Math" w:cs="Calibri"/>
                <w:szCs w:val="20"/>
                <w:lang w:val="en-CA"/>
              </w:rPr>
              <m:t>1-</m:t>
            </m:r>
            <m:sSub>
              <m:sSubPr>
                <m:ctrlPr>
                  <w:rPr>
                    <w:rFonts w:ascii="Cambria Math" w:hAnsi="Cambria Math" w:cs="Calibri"/>
                    <w:i/>
                    <w:szCs w:val="20"/>
                    <w:lang w:val="en-CA"/>
                  </w:rPr>
                </m:ctrlPr>
              </m:sSubPr>
              <m:e>
                <m:r>
                  <w:rPr>
                    <w:rFonts w:ascii="Cambria Math" w:hAnsi="Cambria Math" w:cs="Calibri"/>
                    <w:szCs w:val="20"/>
                    <w:lang w:val="en-CA"/>
                  </w:rPr>
                  <m:t>h</m:t>
                </m:r>
              </m:e>
              <m:sub>
                <m:r>
                  <w:rPr>
                    <w:rFonts w:ascii="Cambria Math" w:hAnsi="Cambria Math" w:cs="Calibri"/>
                    <w:szCs w:val="20"/>
                    <w:lang w:val="en-CA"/>
                  </w:rPr>
                  <m:t>i</m:t>
                </m:r>
              </m:sub>
            </m:sSub>
          </m:e>
        </m:d>
        <m:r>
          <w:rPr>
            <w:rFonts w:ascii="Cambria Math" w:hAnsi="Cambria Math" w:cs="Calibri"/>
            <w:szCs w:val="20"/>
            <w:lang w:val="en-CA"/>
          </w:rPr>
          <m:t>h</m:t>
        </m:r>
      </m:oMath>
      <w:r w:rsidR="00786D16">
        <w:rPr>
          <w:szCs w:val="20"/>
          <w:lang w:val="en-CA"/>
        </w:rPr>
        <w:t xml:space="preserve"> </w:t>
      </w:r>
      <w:r>
        <w:t xml:space="preserve">and </w:t>
      </w:r>
      <m:oMath>
        <m:r>
          <w:rPr>
            <w:rFonts w:ascii="Cambria Math" w:eastAsia="Cambria Math" w:hAnsi="Cambria Math" w:cstheme="minorBidi"/>
            <w:color w:val="000000" w:themeColor="text1"/>
            <w:kern w:val="24"/>
            <w:lang w:val="en-CA"/>
          </w:rPr>
          <m:t>φ</m:t>
        </m:r>
      </m:oMath>
      <w:r>
        <w:rPr>
          <w:iCs/>
          <w:color w:val="000000" w:themeColor="text1"/>
          <w:kern w:val="24"/>
          <w:lang w:val="en-CA"/>
        </w:rPr>
        <w:t xml:space="preserve"> is the angle of the bottom taper as shown in </w:t>
      </w:r>
      <w:r w:rsidR="00744E32">
        <w:rPr>
          <w:iCs/>
          <w:color w:val="000000" w:themeColor="text1"/>
          <w:kern w:val="24"/>
          <w:lang w:val="en-CA"/>
        </w:rPr>
        <w:fldChar w:fldCharType="begin"/>
      </w:r>
      <w:r w:rsidR="008B1666">
        <w:rPr>
          <w:iCs/>
          <w:color w:val="000000" w:themeColor="text1"/>
          <w:kern w:val="24"/>
          <w:lang w:val="en-CA"/>
        </w:rPr>
        <w:instrText xml:space="preserve"> REF _Ref477350620 \h </w:instrText>
      </w:r>
      <w:r w:rsidR="00744E32">
        <w:rPr>
          <w:iCs/>
          <w:color w:val="000000" w:themeColor="text1"/>
          <w:kern w:val="24"/>
          <w:lang w:val="en-CA"/>
        </w:rPr>
      </w:r>
      <w:r w:rsidR="00744E32">
        <w:rPr>
          <w:iCs/>
          <w:color w:val="000000" w:themeColor="text1"/>
          <w:kern w:val="24"/>
          <w:lang w:val="en-CA"/>
        </w:rPr>
        <w:fldChar w:fldCharType="separate"/>
      </w:r>
      <w:r w:rsidR="00786D16">
        <w:t>Fig.</w:t>
      </w:r>
      <w:r w:rsidR="00340323">
        <w:t xml:space="preserve"> </w:t>
      </w:r>
      <w:r w:rsidR="00340323">
        <w:rPr>
          <w:noProof/>
        </w:rPr>
        <w:t>8</w:t>
      </w:r>
      <w:r w:rsidR="00744E32">
        <w:rPr>
          <w:iCs/>
          <w:color w:val="000000" w:themeColor="text1"/>
          <w:kern w:val="24"/>
          <w:lang w:val="en-CA"/>
        </w:rPr>
        <w:fldChar w:fldCharType="end"/>
      </w:r>
      <w:r>
        <w:rPr>
          <w:iCs/>
          <w:color w:val="000000" w:themeColor="text1"/>
          <w:kern w:val="24"/>
          <w:lang w:val="en-CA"/>
        </w:rPr>
        <w:t>.</w:t>
      </w:r>
      <w:r w:rsidR="009E3C07">
        <w:rPr>
          <w:iCs/>
          <w:color w:val="000000" w:themeColor="text1"/>
          <w:kern w:val="24"/>
          <w:lang w:val="en-CA"/>
        </w:rPr>
        <w:tab/>
      </w:r>
    </w:p>
    <w:p w:rsidR="00C1593D" w:rsidRDefault="00895F6F" w:rsidP="002113B6">
      <w:pPr>
        <w:pStyle w:val="Heading2"/>
      </w:pPr>
      <w:r>
        <w:t>4</w:t>
      </w:r>
      <w:r w:rsidR="00927EAA">
        <w:t>.</w:t>
      </w:r>
      <w:r w:rsidR="00B63392">
        <w:t>2</w:t>
      </w:r>
      <w:r w:rsidR="00C1593D">
        <w:t xml:space="preserve"> statics model</w:t>
      </w:r>
      <w:r w:rsidR="00941F3A">
        <w:t>ling</w:t>
      </w:r>
    </w:p>
    <w:p w:rsidR="001E4857" w:rsidRDefault="00EB6631" w:rsidP="00EB6631">
      <w:r>
        <w:tab/>
      </w:r>
      <w:r w:rsidR="001E4857">
        <w:t xml:space="preserve">The cable actuation force required to achieve a desired bending angle can be computed using </w:t>
      </w:r>
      <w:proofErr w:type="spellStart"/>
      <w:r w:rsidR="001E4857">
        <w:t>Castigliano’s</w:t>
      </w:r>
      <w:proofErr w:type="spellEnd"/>
      <w:r w:rsidR="001E4857">
        <w:t xml:space="preserve"> first theorem:</w:t>
      </w:r>
    </w:p>
    <w:p w:rsidR="00C1593D" w:rsidRDefault="00744E32" w:rsidP="001E4857">
      <w:pPr>
        <w:jc w:val="right"/>
      </w:pPr>
      <m:oMath>
        <m:f>
          <m:fPr>
            <m:ctrlPr>
              <w:rPr>
                <w:rFonts w:ascii="Cambria Math" w:hAnsi="Cambria Math"/>
                <w:i/>
              </w:rPr>
            </m:ctrlPr>
          </m:fPr>
          <m:num>
            <m:r>
              <w:rPr>
                <w:rFonts w:ascii="Cambria Math" w:hAnsi="Cambria Math"/>
              </w:rPr>
              <m:t>∂U(ε)</m:t>
            </m:r>
          </m:num>
          <m:den>
            <m:r>
              <w:rPr>
                <w:rFonts w:ascii="Cambria Math" w:hAnsi="Cambria Math"/>
              </w:rPr>
              <m:t>∂θ</m:t>
            </m:r>
          </m:den>
        </m:f>
        <m:r>
          <w:rPr>
            <w:rFonts w:ascii="Cambria Math" w:hAnsi="Cambria Math"/>
          </w:rPr>
          <m:t>=M=FL</m:t>
        </m:r>
      </m:oMath>
      <w:r w:rsidR="001E4857">
        <w:t xml:space="preserve"> </w:t>
      </w:r>
      <w:r w:rsidR="001E4857">
        <w:tab/>
      </w:r>
      <w:r w:rsidR="001E4857">
        <w:tab/>
      </w:r>
      <w:r w:rsidR="001E4857">
        <w:tab/>
      </w:r>
      <w:r w:rsidR="001E4857">
        <w:tab/>
      </w:r>
      <w:r w:rsidR="001E4857">
        <w:tab/>
        <w:t>(6)</w:t>
      </w:r>
    </w:p>
    <w:p w:rsidR="00727108" w:rsidRDefault="00D93CC8" w:rsidP="001E4857">
      <w:proofErr w:type="gramStart"/>
      <w:r>
        <w:t>w</w:t>
      </w:r>
      <w:r w:rsidR="001E4857">
        <w:t>here</w:t>
      </w:r>
      <w:proofErr w:type="gramEnd"/>
      <w:r w:rsidR="001E4857">
        <w:t xml:space="preserve"> </w:t>
      </w:r>
      <m:oMath>
        <m:r>
          <w:rPr>
            <w:rFonts w:ascii="Cambria Math" w:hAnsi="Cambria Math"/>
          </w:rPr>
          <m:t>U(ε)</m:t>
        </m:r>
      </m:oMath>
      <w:r w:rsidR="001E4857">
        <w:t xml:space="preserve"> is the total strain energy stored in the compliant joint,</w:t>
      </w:r>
      <w:r w:rsidR="0043367B">
        <w:t xml:space="preserve"> as a function of strain </w:t>
      </w:r>
      <m:oMath>
        <m:r>
          <w:rPr>
            <w:rFonts w:ascii="Cambria Math" w:hAnsi="Cambria Math"/>
          </w:rPr>
          <m:t>ε,</m:t>
        </m:r>
      </m:oMath>
      <w:r w:rsidR="0043367B">
        <w:t xml:space="preserve"> </w:t>
      </w:r>
      <w:r w:rsidR="001E4857">
        <w:t xml:space="preserve"> </w:t>
      </w:r>
      <m:oMath>
        <m:r>
          <w:rPr>
            <w:rFonts w:ascii="Cambria Math" w:hAnsi="Cambria Math"/>
          </w:rPr>
          <m:t>θ</m:t>
        </m:r>
      </m:oMath>
      <w:r w:rsidR="001E4857">
        <w:t xml:space="preserve"> is the tip bending angle of the joint and </w:t>
      </w:r>
      <m:oMath>
        <m:r>
          <w:rPr>
            <w:rFonts w:ascii="Cambria Math" w:hAnsi="Cambria Math" w:cs="Calibri"/>
            <w:szCs w:val="20"/>
            <w:lang w:val="en-CA"/>
          </w:rPr>
          <m:t>M</m:t>
        </m:r>
      </m:oMath>
      <w:r w:rsidR="001E4857">
        <w:t xml:space="preserve"> is the bending moment applied to the joint by the actuation cable. </w:t>
      </w:r>
      <w:r w:rsidR="001E4857" w:rsidRPr="002F1E94">
        <w:rPr>
          <w:highlight w:val="yellow"/>
        </w:rPr>
        <w:t xml:space="preserve">This bending moment can be decomposed </w:t>
      </w:r>
      <w:r w:rsidR="00753906" w:rsidRPr="002F1E94">
        <w:rPr>
          <w:highlight w:val="yellow"/>
        </w:rPr>
        <w:t>in</w:t>
      </w:r>
      <w:r w:rsidR="00C12C20" w:rsidRPr="002F1E94">
        <w:rPr>
          <w:highlight w:val="yellow"/>
        </w:rPr>
        <w:t xml:space="preserve">to </w:t>
      </w:r>
      <w:r w:rsidR="00B23B5B" w:rsidRPr="002F1E94">
        <w:rPr>
          <w:highlight w:val="yellow"/>
        </w:rPr>
        <w:t xml:space="preserve">a </w:t>
      </w:r>
      <w:r w:rsidR="00C12C20" w:rsidRPr="002F1E94">
        <w:rPr>
          <w:highlight w:val="yellow"/>
        </w:rPr>
        <w:t>force</w:t>
      </w:r>
      <w:r w:rsidR="001E4857" w:rsidRPr="002F1E94">
        <w:rPr>
          <w:highlight w:val="yellow"/>
        </w:rPr>
        <w:t xml:space="preserve"> </w:t>
      </w:r>
      <m:oMath>
        <m:r>
          <w:rPr>
            <w:rFonts w:ascii="Cambria Math" w:hAnsi="Cambria Math" w:cs="Calibri"/>
            <w:szCs w:val="20"/>
            <w:lang w:val="en-CA"/>
          </w:rPr>
          <m:t>F</m:t>
        </m:r>
      </m:oMath>
      <w:r w:rsidR="00C12C20" w:rsidRPr="002F1E94">
        <w:rPr>
          <w:highlight w:val="yellow"/>
        </w:rPr>
        <w:t xml:space="preserve"> applied by the tendon at the wrist</w:t>
      </w:r>
      <w:ins w:id="34" w:author="Arushri Swarup" w:date="2017-08-03T17:59:00Z">
        <w:r w:rsidR="0024309F">
          <w:rPr>
            <w:highlight w:val="yellow"/>
          </w:rPr>
          <w:t>’</w:t>
        </w:r>
      </w:ins>
      <w:r w:rsidR="00C12C20" w:rsidRPr="002F1E94">
        <w:rPr>
          <w:highlight w:val="yellow"/>
        </w:rPr>
        <w:t>s tip</w:t>
      </w:r>
      <w:r w:rsidR="001E4857" w:rsidRPr="002F1E94">
        <w:rPr>
          <w:i/>
          <w:highlight w:val="yellow"/>
        </w:rPr>
        <w:t xml:space="preserve"> </w:t>
      </w:r>
      <w:r w:rsidR="001E4857" w:rsidRPr="002F1E94">
        <w:rPr>
          <w:highlight w:val="yellow"/>
        </w:rPr>
        <w:t>and the m</w:t>
      </w:r>
      <w:r w:rsidR="00753906" w:rsidRPr="002F1E94">
        <w:rPr>
          <w:highlight w:val="yellow"/>
        </w:rPr>
        <w:t xml:space="preserve">oment </w:t>
      </w:r>
      <w:proofErr w:type="gramStart"/>
      <w:r w:rsidR="00753906" w:rsidRPr="002F1E94">
        <w:rPr>
          <w:highlight w:val="yellow"/>
        </w:rPr>
        <w:t xml:space="preserve">arm </w:t>
      </w:r>
      <m:oMath>
        <w:proofErr w:type="gramEnd"/>
        <m:r>
          <w:rPr>
            <w:rFonts w:ascii="Cambria Math" w:hAnsi="Cambria Math" w:cs="Calibri"/>
            <w:szCs w:val="20"/>
            <w:lang w:val="en-CA"/>
          </w:rPr>
          <m:t>L</m:t>
        </m:r>
      </m:oMath>
      <w:r w:rsidR="00753906" w:rsidRPr="002F1E94">
        <w:rPr>
          <w:highlight w:val="yellow"/>
        </w:rPr>
        <w:t xml:space="preserve">, which is </w:t>
      </w:r>
      <w:r w:rsidR="001E4857" w:rsidRPr="002F1E94">
        <w:rPr>
          <w:highlight w:val="yellow"/>
        </w:rPr>
        <w:t>a function of the joint’s geometry, expressed</w:t>
      </w:r>
      <w:r w:rsidR="00753906" w:rsidRPr="002F1E94">
        <w:rPr>
          <w:highlight w:val="yellow"/>
        </w:rPr>
        <w:t xml:space="preserve"> as</w:t>
      </w:r>
      <w:r w:rsidR="00727108" w:rsidRPr="002F1E94">
        <w:rPr>
          <w:highlight w:val="yellow"/>
        </w:rPr>
        <w:t>:</w:t>
      </w:r>
    </w:p>
    <w:p w:rsidR="001E4857" w:rsidRDefault="00727108" w:rsidP="00727108">
      <w:pPr>
        <w:jc w:val="right"/>
      </w:pPr>
      <m:oMath>
        <m:r>
          <w:rPr>
            <w:rFonts w:ascii="Cambria Math" w:hAnsi="Cambria Math"/>
          </w:rPr>
          <m:t xml:space="preserve">L=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oMath>
      <w:r>
        <w:t xml:space="preserve"> </w:t>
      </w:r>
      <w:r>
        <w:tab/>
      </w:r>
      <w:r>
        <w:tab/>
      </w:r>
      <w:r>
        <w:tab/>
      </w:r>
      <w:r>
        <w:tab/>
      </w:r>
      <w:r>
        <w:tab/>
      </w:r>
      <w:r>
        <w:tab/>
        <w:t>(7)</w:t>
      </w:r>
    </w:p>
    <w:p w:rsidR="00307013" w:rsidRDefault="00307013" w:rsidP="001E4857">
      <w:proofErr w:type="gramStart"/>
      <w:r>
        <w:t>where</w:t>
      </w:r>
      <w:proofErr w:type="gramEnd"/>
      <w:r>
        <w:t xml:space="preserve"> </w:t>
      </w:r>
      <m:oMath>
        <m:sSub>
          <m:sSubPr>
            <m:ctrlPr>
              <w:rPr>
                <w:rFonts w:ascii="Cambria Math" w:hAnsi="Cambria Math" w:cs="Calibri"/>
                <w:i/>
                <w:szCs w:val="20"/>
                <w:lang w:val="en-CA"/>
              </w:rPr>
            </m:ctrlPr>
          </m:sSubPr>
          <m:e>
            <m:r>
              <w:rPr>
                <w:rFonts w:ascii="Cambria Math" w:hAnsi="Cambria Math" w:cs="Calibri"/>
                <w:szCs w:val="20"/>
                <w:lang w:val="en-CA"/>
              </w:rPr>
              <m:t>r</m:t>
            </m:r>
          </m:e>
          <m:sub>
            <m:r>
              <w:rPr>
                <w:rFonts w:ascii="Cambria Math" w:hAnsi="Cambria Math" w:cs="Calibri"/>
                <w:szCs w:val="20"/>
                <w:lang w:val="en-CA"/>
              </w:rPr>
              <m:t>i</m:t>
            </m:r>
          </m:sub>
        </m:sSub>
      </m:oMath>
      <w:r>
        <w:t xml:space="preserve"> is the inner radius of the tube and </w:t>
      </w:r>
      <m:oMath>
        <m:acc>
          <m:accPr>
            <m:chr m:val="̅"/>
            <m:ctrlPr>
              <w:rPr>
                <w:rFonts w:ascii="Cambria Math" w:hAnsi="Cambria Math"/>
                <w:i/>
              </w:rPr>
            </m:ctrlPr>
          </m:accPr>
          <m:e>
            <m:r>
              <w:rPr>
                <w:rFonts w:ascii="Cambria Math" w:hAnsi="Cambria Math"/>
              </w:rPr>
              <m:t>y</m:t>
            </m:r>
          </m:e>
        </m:acc>
      </m:oMath>
      <w:r>
        <w:t xml:space="preserve"> is the location of the neutral bending plane of the compliant joint.</w:t>
      </w:r>
      <w:r w:rsidR="00AA4F58">
        <w:t xml:space="preserve"> This notation is detailed in </w:t>
      </w:r>
      <w:r w:rsidR="00744E32">
        <w:fldChar w:fldCharType="begin"/>
      </w:r>
      <w:r w:rsidR="00F679C0">
        <w:instrText xml:space="preserve"> REF _Ref477267850 \h </w:instrText>
      </w:r>
      <w:r w:rsidR="00744E32">
        <w:fldChar w:fldCharType="separate"/>
      </w:r>
      <w:r w:rsidR="005749FB">
        <w:t>Fig.</w:t>
      </w:r>
      <w:r w:rsidR="00340323">
        <w:t xml:space="preserve"> </w:t>
      </w:r>
      <w:r w:rsidR="00340323">
        <w:rPr>
          <w:noProof/>
        </w:rPr>
        <w:t>9</w:t>
      </w:r>
      <w:r w:rsidR="00744E32">
        <w:fldChar w:fldCharType="end"/>
      </w:r>
      <w:r w:rsidR="00F679C0">
        <w:t xml:space="preserve">, and the methods used to compute </w:t>
      </w:r>
      <m:oMath>
        <m:acc>
          <m:accPr>
            <m:chr m:val="̅"/>
            <m:ctrlPr>
              <w:rPr>
                <w:rFonts w:ascii="Cambria Math" w:hAnsi="Cambria Math"/>
                <w:i/>
              </w:rPr>
            </m:ctrlPr>
          </m:accPr>
          <m:e>
            <m:r>
              <w:rPr>
                <w:rFonts w:ascii="Cambria Math" w:hAnsi="Cambria Math"/>
              </w:rPr>
              <m:t>y</m:t>
            </m:r>
          </m:e>
        </m:acc>
      </m:oMath>
      <w:r w:rsidR="00F679C0">
        <w:t xml:space="preserve"> using the geometry of circular segments is discussed in detail in </w:t>
      </w:r>
      <w:r w:rsidR="00744E32">
        <w:fldChar w:fldCharType="begin" w:fldLock="1"/>
      </w:r>
      <w:r w:rsidR="004C10EA">
        <w:instrText>ADDIN CSL_CITATION { "citationItems" : [ { "id" : "ITEM-1", "itemData" : { "author" : [ { "dropping-particle" : "", "family" : "Eastwood", "given" : "Kyle W", "non-dropping-particle" : "", "parse-names" : false, "suffix" : "" }, { "dropping-particle" : "", "family" : "Azimian", "given" : "Hamidreza", "non-dropping-particle" : "", "parse-names" : false, "suffix" : "" }, { "dropping-particle" : "", "family" : "Carrillo", "given" : "B.", "non-dropping-particle" : "", "parse-names" : false, "suffix" : "" }, { "dropping-particle" : "", "family" : "Looi", "given" : "T.", "non-dropping-particle" : "", "parse-names" : false, "suffix" : "" }, { "dropping-particle" : "", "family" : "Naguib", "given" : "Hani E.", "non-dropping-particle" : "", "parse-names" : false, "suffix" : "" }, { "dropping-particle" : "", "family" : "Drake", "given" : "J. M.", "non-dropping-particle" : "", "parse-names" : false, "suffix" : "" } ], "container-title" : "2016 IEEE/RSJ International Conference on Intelligent Robots and Systems (IROS 2016", "id" : "ITEM-1", "issued" : { "date-parts" : [ [ "2016" ] ] }, "page" : "Accepted", "publisher" : "IEEE", "publisher-place" : "Dejong", "title" : "Kinetostatic Design of Asymmetric Notch Joints for Surgical Tools", "type" : "paper-conference" }, "uris" : [ "http://www.mendeley.com/documents/?uuid=4c9d596c-e65b-4bd4-be6e-342569fe2ce1" ] } ], "mendeley" : { "formattedCitation" : "[3]", "plainTextFormattedCitation" : "[3]", "previouslyFormattedCitation" : "[3]" }, "properties" : { "noteIndex" : 0 }, "schema" : "https://github.com/citation-style-language/schema/raw/master/csl-citation.json" }</w:instrText>
      </w:r>
      <w:r w:rsidR="00744E32">
        <w:fldChar w:fldCharType="separate"/>
      </w:r>
      <w:r w:rsidR="00F145CD" w:rsidRPr="00F145CD">
        <w:rPr>
          <w:noProof/>
        </w:rPr>
        <w:t>[3]</w:t>
      </w:r>
      <w:r w:rsidR="00744E32">
        <w:fldChar w:fldCharType="end"/>
      </w:r>
      <w:r w:rsidR="00F145CD">
        <w:t>.</w:t>
      </w:r>
    </w:p>
    <w:p w:rsidR="00AA4F58" w:rsidRDefault="00327566" w:rsidP="00AA4F58">
      <w:pPr>
        <w:keepNext/>
        <w:jc w:val="center"/>
      </w:pPr>
      <w:r>
        <w:rPr>
          <w:noProof/>
          <w:lang w:val="en-CA" w:eastAsia="en-CA"/>
        </w:rPr>
        <w:lastRenderedPageBreak/>
        <w:drawing>
          <wp:inline distT="0" distB="0" distL="0" distR="0">
            <wp:extent cx="3319928" cy="241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7030" t="23718" r="26496" b="25481"/>
                    <a:stretch/>
                  </pic:blipFill>
                  <pic:spPr bwMode="auto">
                    <a:xfrm>
                      <a:off x="0" y="0"/>
                      <a:ext cx="3320390" cy="24196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A4F58" w:rsidRDefault="00AA4F58" w:rsidP="00AA4F58">
      <w:pPr>
        <w:pStyle w:val="Caption"/>
        <w:jc w:val="center"/>
      </w:pPr>
      <w:bookmarkStart w:id="35" w:name="_Ref477267850"/>
      <w:r>
        <w:t xml:space="preserve">Figure </w:t>
      </w:r>
      <w:fldSimple w:instr=" SEQ Figure \* ARABIC ">
        <w:r w:rsidR="00340323">
          <w:rPr>
            <w:noProof/>
          </w:rPr>
          <w:t>9</w:t>
        </w:r>
      </w:fldSimple>
      <w:bookmarkEnd w:id="35"/>
      <w:r>
        <w:t xml:space="preserve">: </w:t>
      </w:r>
      <w:r w:rsidR="00F679C0">
        <w:t xml:space="preserve">Notation for </w:t>
      </w:r>
      <w:r w:rsidR="00771B6C">
        <w:t xml:space="preserve">the </w:t>
      </w:r>
      <w:r w:rsidR="00F679C0">
        <w:t xml:space="preserve">Cross-sectional Geometry of </w:t>
      </w:r>
      <w:r w:rsidR="00771B6C">
        <w:t>a Notched-t</w:t>
      </w:r>
      <w:r w:rsidR="00F679C0">
        <w:t>ube Compliant Joint</w:t>
      </w:r>
      <w:r w:rsidR="005749FB">
        <w:t xml:space="preserve"> (A)</w:t>
      </w:r>
      <w:r w:rsidR="0014681B">
        <w:t>. T</w:t>
      </w:r>
      <w:r w:rsidR="00DF6575">
        <w:t>he</w:t>
      </w:r>
      <w:r w:rsidR="0014681B">
        <w:t xml:space="preserve"> dark section in (A.) is the compliant joint region</w:t>
      </w:r>
      <w:r w:rsidR="005749FB">
        <w:t xml:space="preserve"> of the joint shown in (B)</w:t>
      </w:r>
      <w:r w:rsidR="0014681B">
        <w:t>.</w:t>
      </w:r>
    </w:p>
    <w:p w:rsidR="00727108" w:rsidRDefault="00727108" w:rsidP="00791A38">
      <w:pPr>
        <w:ind w:firstLine="720"/>
      </w:pPr>
      <w:r>
        <w:t xml:space="preserve">The total strain energy of the joint is computed from </w:t>
      </w:r>
      <w:r w:rsidR="0043367B">
        <w:t xml:space="preserve">the strain energy </w:t>
      </w:r>
      <w:proofErr w:type="gramStart"/>
      <w:r w:rsidR="0043367B">
        <w:t xml:space="preserve">density </w:t>
      </w:r>
      <m:oMath>
        <w:proofErr w:type="gramEnd"/>
        <m:r>
          <w:rPr>
            <w:rFonts w:ascii="Cambria Math" w:hAnsi="Cambria Math"/>
          </w:rPr>
          <m:t>W</m:t>
        </m:r>
        <m:d>
          <m:dPr>
            <m:ctrlPr>
              <w:rPr>
                <w:rFonts w:ascii="Cambria Math" w:hAnsi="Cambria Math"/>
                <w:i/>
              </w:rPr>
            </m:ctrlPr>
          </m:dPr>
          <m:e>
            <m:r>
              <w:rPr>
                <w:rFonts w:ascii="Cambria Math" w:hAnsi="Cambria Math"/>
              </w:rPr>
              <m:t>ε</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ε</m:t>
            </m:r>
          </m:sup>
          <m:e>
            <m:r>
              <w:rPr>
                <w:rFonts w:ascii="Cambria Math" w:hAnsi="Cambria Math"/>
              </w:rPr>
              <m:t>σ</m:t>
            </m:r>
            <m:d>
              <m:dPr>
                <m:ctrlPr>
                  <w:rPr>
                    <w:rFonts w:ascii="Cambria Math" w:hAnsi="Cambria Math"/>
                    <w:i/>
                  </w:rPr>
                </m:ctrlPr>
              </m:dPr>
              <m:e>
                <m:r>
                  <w:rPr>
                    <w:rFonts w:ascii="Cambria Math" w:hAnsi="Cambria Math"/>
                  </w:rPr>
                  <m:t>ϵ</m:t>
                </m:r>
              </m:e>
            </m:d>
            <m:r>
              <w:rPr>
                <w:rFonts w:ascii="Cambria Math" w:hAnsi="Cambria Math"/>
              </w:rPr>
              <m:t>dϵ</m:t>
            </m:r>
          </m:e>
        </m:nary>
      </m:oMath>
      <w:r w:rsidR="00BE7A0D">
        <w:t xml:space="preserve">, where </w:t>
      </w:r>
      <m:oMath>
        <m:r>
          <w:rPr>
            <w:rFonts w:ascii="Cambria Math" w:hAnsi="Cambria Math"/>
          </w:rPr>
          <m:t>σ</m:t>
        </m:r>
        <m:d>
          <m:dPr>
            <m:ctrlPr>
              <w:rPr>
                <w:rFonts w:ascii="Cambria Math" w:hAnsi="Cambria Math"/>
                <w:i/>
              </w:rPr>
            </m:ctrlPr>
          </m:dPr>
          <m:e>
            <m:r>
              <w:rPr>
                <w:rFonts w:ascii="Cambria Math" w:hAnsi="Cambria Math"/>
              </w:rPr>
              <m:t>ϵ</m:t>
            </m:r>
          </m:e>
        </m:d>
      </m:oMath>
      <w:r w:rsidR="00BE7A0D">
        <w:t xml:space="preserve"> represents the constitutive relationship that maps the stress </w:t>
      </w:r>
      <m:oMath>
        <m:r>
          <w:rPr>
            <w:rFonts w:ascii="Cambria Math" w:hAnsi="Cambria Math"/>
          </w:rPr>
          <m:t>σ</m:t>
        </m:r>
      </m:oMath>
      <w:r w:rsidR="00BE7A0D">
        <w:t xml:space="preserve"> and strain. For nitinol, a piecewise linear stress-str</w:t>
      </w:r>
      <w:proofErr w:type="spellStart"/>
      <w:r w:rsidR="00BE7A0D">
        <w:t>ain</w:t>
      </w:r>
      <w:proofErr w:type="spellEnd"/>
      <w:r w:rsidR="00BE7A0D">
        <w:t xml:space="preserve"> curve provides a simplified material model that accurately captures the loading of the joint. This model is expressed as: </w:t>
      </w:r>
    </w:p>
    <w:p w:rsidR="00BE7A0D" w:rsidRDefault="00744E32" w:rsidP="00590CDC">
      <w:pPr>
        <w:jc w:val="right"/>
      </w:pPr>
      <w:r w:rsidRPr="00744E32">
        <w:rPr>
          <w:noProof/>
        </w:rPr>
      </w:r>
      <w:r w:rsidR="00C47EB1">
        <w:rPr>
          <w:noProof/>
        </w:rPr>
        <w:pict>
          <v:shape id="_x0000_s1032" type="#_x0000_t202" style="width:265.35pt;height:80.75pt;visibility:visible;mso-wrap-style:none;mso-position-horizontal-relative:char;mso-position-vertical-relative:line" filled="f" stroked="f">
            <v:textbox style="mso-fit-shape-to-text:t" inset="0,0,0,0">
              <w:txbxContent>
                <w:p w:rsidR="00C47EB1" w:rsidRPr="00590CDC" w:rsidRDefault="00C47EB1" w:rsidP="00590CDC">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σ(ϵ)=</m:t>
                      </m:r>
                      <m:d>
                        <m:dPr>
                          <m:begChr m:val="{"/>
                          <m:endChr m:val=""/>
                          <m:ctrlPr>
                            <w:rPr>
                              <w:rFonts w:ascii="Cambria Math" w:eastAsia="Cambria Math" w:hAnsi="Cambria Math" w:cstheme="minorBidi"/>
                              <w:i/>
                              <w:iCs/>
                              <w:color w:val="000000" w:themeColor="text1"/>
                              <w:kern w:val="24"/>
                              <w:lang w:val="en-CA"/>
                            </w:rPr>
                          </m:ctrlPr>
                        </m:dPr>
                        <m:e>
                          <m:m>
                            <m:mPr>
                              <m:mcs>
                                <m:mc>
                                  <m:mcPr>
                                    <m:count m:val="2"/>
                                    <m:mcJc m:val="center"/>
                                  </m:mcPr>
                                </m:mc>
                              </m:mcs>
                              <m:ctrlPr>
                                <w:rPr>
                                  <w:rFonts w:ascii="Cambria Math" w:eastAsia="Cambria Math" w:hAnsi="Cambria Math" w:cstheme="minorBidi"/>
                                  <w:i/>
                                  <w:iCs/>
                                  <w:color w:val="000000" w:themeColor="text1"/>
                                  <w:kern w:val="24"/>
                                  <w:lang w:val="en-CA"/>
                                </w:rPr>
                              </m:ctrlPr>
                            </m:mPr>
                            <m:mr>
                              <m:e>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e>
                              <m:e>
                                <m:r>
                                  <w:rPr>
                                    <w:rFonts w:ascii="Cambria Math" w:eastAsia="Cambria Math" w:hAnsi="Cambria Math" w:cstheme="minorBidi"/>
                                    <w:color w:val="000000" w:themeColor="text1"/>
                                    <w:kern w:val="24"/>
                                    <w:lang w:val="en-CA"/>
                                  </w:rPr>
                                  <m:t>ϵ&lt;</m:t>
                                </m:r>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r>
                                  <w:rPr>
                                    <w:rFonts w:ascii="Cambria Math" w:eastAsia="Cambria Math" w:hAnsi="Cambria Math" w:cstheme="minorBidi"/>
                                    <w:color w:val="000000" w:themeColor="text1"/>
                                    <w:kern w:val="24"/>
                                    <w:lang w:val="en-CA"/>
                                  </w:rPr>
                                  <m:t>/E</m:t>
                                </m:r>
                              </m:e>
                            </m:mr>
                            <m:mr>
                              <m:e>
                                <m:r>
                                  <w:rPr>
                                    <w:rFonts w:ascii="Cambria Math" w:eastAsia="Cambria Math" w:hAnsi="Cambria Math" w:cstheme="minorBidi"/>
                                    <w:color w:val="000000" w:themeColor="text1"/>
                                    <w:kern w:val="24"/>
                                    <w:lang w:val="en-CA"/>
                                  </w:rPr>
                                  <m:t>Eϵ</m:t>
                                </m:r>
                              </m:e>
                              <m:e>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lp</m:t>
                                    </m:r>
                                  </m:sub>
                                </m:sSub>
                                <m:r>
                                  <w:rPr>
                                    <w:rFonts w:ascii="Cambria Math" w:eastAsia="Cambria Math" w:hAnsi="Cambria Math" w:cstheme="minorBidi"/>
                                    <w:color w:val="000000" w:themeColor="text1"/>
                                    <w:kern w:val="24"/>
                                    <w:lang w:val="en-CA"/>
                                  </w:rPr>
                                  <m:t>/E≤ϵ≤</m:t>
                                </m:r>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r>
                                  <w:rPr>
                                    <w:rFonts w:ascii="Cambria Math" w:eastAsia="Cambria Math" w:hAnsi="Cambria Math" w:cstheme="minorBidi"/>
                                    <w:color w:val="000000" w:themeColor="text1"/>
                                    <w:kern w:val="24"/>
                                    <w:lang w:val="en-CA"/>
                                  </w:rPr>
                                  <m:t>/E</m:t>
                                </m:r>
                              </m:e>
                            </m:mr>
                            <m:mr>
                              <m:e>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e>
                              <m:e>
                                <m:r>
                                  <w:rPr>
                                    <w:rFonts w:ascii="Cambria Math" w:eastAsia="Cambria Math" w:hAnsi="Cambria Math" w:cstheme="minorBidi"/>
                                    <w:color w:val="000000" w:themeColor="text1"/>
                                    <w:kern w:val="24"/>
                                    <w:lang w:val="en-CA"/>
                                  </w:rPr>
                                  <m:t>ϵ&gt;</m:t>
                                </m:r>
                                <m:sSub>
                                  <m:sSubPr>
                                    <m:ctrlPr>
                                      <w:rPr>
                                        <w:rFonts w:ascii="Cambria Math" w:eastAsia="Cambria Math" w:hAnsi="Cambria Math" w:cstheme="minorBidi"/>
                                        <w:i/>
                                        <w:iCs/>
                                        <w:color w:val="000000" w:themeColor="text1"/>
                                        <w:kern w:val="24"/>
                                        <w:lang w:val="en-CA"/>
                                      </w:rPr>
                                    </m:ctrlPr>
                                  </m:sSubPr>
                                  <m:e>
                                    <m:r>
                                      <w:rPr>
                                        <w:rFonts w:ascii="Cambria Math" w:eastAsia="Cambria Math" w:hAnsi="Cambria Math" w:cstheme="minorBidi"/>
                                        <w:color w:val="000000" w:themeColor="text1"/>
                                        <w:kern w:val="24"/>
                                        <w:lang w:val="en-CA"/>
                                      </w:rPr>
                                      <m:t>σ</m:t>
                                    </m:r>
                                  </m:e>
                                  <m:sub>
                                    <m:r>
                                      <w:rPr>
                                        <w:rFonts w:ascii="Cambria Math" w:eastAsia="Cambria Math" w:hAnsi="Cambria Math" w:cstheme="minorBidi"/>
                                        <w:color w:val="000000" w:themeColor="text1"/>
                                        <w:kern w:val="24"/>
                                        <w:lang w:val="en-CA"/>
                                      </w:rPr>
                                      <m:t>up</m:t>
                                    </m:r>
                                  </m:sub>
                                </m:sSub>
                                <m:r>
                                  <w:rPr>
                                    <w:rFonts w:ascii="Cambria Math" w:eastAsia="Cambria Math" w:hAnsi="Cambria Math" w:cstheme="minorBidi"/>
                                    <w:color w:val="000000" w:themeColor="text1"/>
                                    <w:kern w:val="24"/>
                                    <w:lang w:val="en-CA"/>
                                  </w:rPr>
                                  <m:t>/E</m:t>
                                </m:r>
                              </m:e>
                            </m:mr>
                          </m:m>
                        </m:e>
                      </m:d>
                    </m:oMath>
                  </m:oMathPara>
                </w:p>
              </w:txbxContent>
            </v:textbox>
            <w10:wrap type="none"/>
            <w10:anchorlock/>
          </v:shape>
        </w:pict>
      </w:r>
      <w:r w:rsidR="00590CDC">
        <w:tab/>
      </w:r>
      <w:r w:rsidR="00590CDC">
        <w:tab/>
      </w:r>
      <w:r w:rsidR="00590CDC">
        <w:tab/>
      </w:r>
      <w:r w:rsidR="00590CDC">
        <w:tab/>
        <w:t>(8)</w:t>
      </w:r>
    </w:p>
    <w:p w:rsidR="001E4857" w:rsidRDefault="00590CDC" w:rsidP="001E4857">
      <w:pPr>
        <w:rPr>
          <w:iCs/>
          <w:color w:val="000000" w:themeColor="text1"/>
          <w:kern w:val="24"/>
          <w:lang w:val="en-CA"/>
        </w:rPr>
      </w:pPr>
      <w:r>
        <w:t xml:space="preserve">To complete this model, a representation of the strain profile within the joint is needed. Assuming that the strain is linearly distributed about the neutral bending plane of the </w:t>
      </w:r>
      <w:proofErr w:type="gramStart"/>
      <w:r>
        <w:t xml:space="preserve">joint </w:t>
      </w:r>
      <m:oMath>
        <w:proofErr w:type="gramEnd"/>
        <m:acc>
          <m:accPr>
            <m:chr m:val="̅"/>
            <m:ctrlPr>
              <w:rPr>
                <w:rFonts w:ascii="Cambria Math" w:eastAsiaTheme="minorEastAsia" w:hAnsi="Cambria Math" w:cstheme="minorBidi"/>
                <w:i/>
                <w:iCs/>
                <w:color w:val="000000" w:themeColor="text1"/>
                <w:kern w:val="24"/>
                <w:lang w:val="en-CA"/>
              </w:rPr>
            </m:ctrlPr>
          </m:accPr>
          <m:e>
            <m:r>
              <w:rPr>
                <w:rFonts w:ascii="Cambria Math" w:eastAsiaTheme="minorEastAsia" w:hAnsi="Cambria Math" w:cstheme="minorBidi"/>
                <w:color w:val="000000" w:themeColor="text1"/>
                <w:kern w:val="24"/>
                <w:lang w:val="en-CA"/>
              </w:rPr>
              <m:t>y</m:t>
            </m:r>
          </m:e>
        </m:acc>
      </m:oMath>
      <w:r>
        <w:rPr>
          <w:iCs/>
          <w:color w:val="000000" w:themeColor="text1"/>
          <w:kern w:val="24"/>
          <w:lang w:val="en-CA"/>
        </w:rPr>
        <w:t>, the strain profile through a cross-section of the compliant joint is approximated as:</w:t>
      </w:r>
    </w:p>
    <w:p w:rsidR="00590CDC" w:rsidRDefault="00744E32" w:rsidP="000D16F5">
      <w:pPr>
        <w:jc w:val="right"/>
      </w:pPr>
      <w:r w:rsidRPr="00744E32">
        <w:rPr>
          <w:noProof/>
        </w:rPr>
      </w:r>
      <w:r w:rsidR="00C47EB1">
        <w:rPr>
          <w:noProof/>
        </w:rPr>
        <w:pict>
          <v:shape id="TextBox 10" o:spid="_x0000_s1031" type="#_x0000_t202" style="width:173.65pt;height:46.05pt;visibility:visible;mso-wrap-style:none;mso-position-horizontal-relative:char;mso-position-vertical-relative:line" filled="f" stroked="f">
            <v:textbox style="mso-fit-shape-to-text:t" inset="0,0,0,0">
              <w:txbxContent>
                <w:p w:rsidR="00C47EB1" w:rsidRPr="000D16F5" w:rsidRDefault="00C47EB1" w:rsidP="000D16F5">
                  <w:pPr>
                    <w:pStyle w:val="NormalWeb"/>
                    <w:spacing w:before="0" w:beforeAutospacing="0" w:after="0" w:afterAutospacing="0"/>
                  </w:pPr>
                  <m:oMathPara>
                    <m:oMathParaPr>
                      <m:jc m:val="centerGroup"/>
                    </m:oMathParaPr>
                    <m:oMath>
                      <m:r>
                        <w:rPr>
                          <w:rFonts w:ascii="Cambria Math" w:eastAsia="Cambria Math" w:hAnsi="Cambria Math" w:cstheme="minorBidi"/>
                          <w:color w:val="000000" w:themeColor="text1"/>
                          <w:kern w:val="24"/>
                          <w:lang w:val="en-CA"/>
                        </w:rPr>
                        <m:t>ϵ(t,y)=</m:t>
                      </m:r>
                      <m:f>
                        <m:fPr>
                          <m:ctrlPr>
                            <w:rPr>
                              <w:rFonts w:ascii="Cambria Math" w:hAnsi="Cambria Math" w:cstheme="minorBidi"/>
                              <w:i/>
                              <w:iCs/>
                              <w:color w:val="000000" w:themeColor="text1"/>
                              <w:kern w:val="24"/>
                              <w:lang w:val="en-CA"/>
                            </w:rPr>
                          </m:ctrlPr>
                        </m:fPr>
                        <m:num>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k</m:t>
                              </m:r>
                              <m:d>
                                <m:dPr>
                                  <m:ctrlPr>
                                    <w:rPr>
                                      <w:rFonts w:ascii="Cambria Math" w:hAnsi="Cambria Math" w:cstheme="minorBidi"/>
                                      <w:i/>
                                      <w:iCs/>
                                      <w:color w:val="000000" w:themeColor="text1"/>
                                      <w:kern w:val="24"/>
                                      <w:lang w:val="en-CA"/>
                                    </w:rPr>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r>
                            <w:rPr>
                              <w:rFonts w:ascii="Cambria Math" w:hAnsi="Cambria Math" w:cstheme="minorBidi"/>
                              <w:color w:val="000000" w:themeColor="text1"/>
                              <w:kern w:val="24"/>
                              <w:lang w:val="en-CA"/>
                            </w:rPr>
                            <m:t>(</m:t>
                          </m:r>
                          <m:acc>
                            <m:accPr>
                              <m:chr m:val="̅"/>
                              <m:ctrlPr>
                                <w:rPr>
                                  <w:rFonts w:ascii="Cambria Math" w:hAnsi="Cambria Math" w:cstheme="minorBidi"/>
                                  <w:i/>
                                  <w:iCs/>
                                  <w:color w:val="000000" w:themeColor="text1"/>
                                  <w:kern w:val="24"/>
                                  <w:lang w:val="en-CA"/>
                                </w:rPr>
                              </m:ctrlPr>
                            </m:accPr>
                            <m:e>
                              <m:r>
                                <w:rPr>
                                  <w:rFonts w:ascii="Cambria Math" w:hAnsi="Cambria Math" w:cstheme="minorBidi"/>
                                  <w:color w:val="000000" w:themeColor="text1"/>
                                  <w:kern w:val="24"/>
                                  <w:lang w:val="en-CA"/>
                                </w:rPr>
                                <m:t>y</m:t>
                              </m:r>
                            </m:e>
                          </m:acc>
                          <m:r>
                            <w:rPr>
                              <w:rFonts w:ascii="Cambria Math" w:hAnsi="Cambria Math" w:cstheme="minorBidi"/>
                              <w:color w:val="000000" w:themeColor="text1"/>
                              <w:kern w:val="24"/>
                              <w:lang w:val="en-CA"/>
                            </w:rPr>
                            <m:t>-y)</m:t>
                          </m:r>
                        </m:num>
                        <m:den>
                          <m:r>
                            <w:rPr>
                              <w:rFonts w:ascii="Cambria Math" w:hAnsi="Cambria Math" w:cstheme="minorBidi"/>
                              <w:color w:val="000000" w:themeColor="text1"/>
                              <w:kern w:val="24"/>
                              <w:lang w:val="en-CA"/>
                            </w:rPr>
                            <m:t>1+</m:t>
                          </m:r>
                          <m:acc>
                            <m:accPr>
                              <m:chr m:val="̅"/>
                              <m:ctrlPr>
                                <w:rPr>
                                  <w:rFonts w:ascii="Cambria Math" w:hAnsi="Cambria Math" w:cstheme="minorBidi"/>
                                  <w:i/>
                                  <w:iCs/>
                                  <w:color w:val="000000" w:themeColor="text1"/>
                                  <w:kern w:val="24"/>
                                  <w:lang w:val="en-CA"/>
                                </w:rPr>
                              </m:ctrlPr>
                            </m:accPr>
                            <m:e>
                              <m:r>
                                <w:rPr>
                                  <w:rFonts w:ascii="Cambria Math" w:hAnsi="Cambria Math" w:cstheme="minorBidi"/>
                                  <w:color w:val="000000" w:themeColor="text1"/>
                                  <w:kern w:val="24"/>
                                  <w:lang w:val="en-CA"/>
                                </w:rPr>
                                <m:t>y</m:t>
                              </m:r>
                            </m:e>
                          </m:acc>
                          <m:r>
                            <w:rPr>
                              <w:rFonts w:ascii="Cambria Math" w:eastAsia="Cambria Math" w:hAnsi="Cambria Math" w:cstheme="minorBidi"/>
                              <w:color w:val="000000" w:themeColor="text1"/>
                              <w:kern w:val="24"/>
                              <w:lang w:val="en-CA"/>
                            </w:rPr>
                            <m:t>∙</m:t>
                          </m:r>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k</m:t>
                              </m:r>
                              <m:d>
                                <m:dPr>
                                  <m:ctrlPr>
                                    <w:rPr>
                                      <w:rFonts w:ascii="Cambria Math" w:hAnsi="Cambria Math" w:cstheme="minorBidi"/>
                                      <w:i/>
                                      <w:iCs/>
                                      <w:color w:val="000000" w:themeColor="text1"/>
                                      <w:kern w:val="24"/>
                                      <w:lang w:val="en-CA"/>
                                    </w:rPr>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den>
                      </m:f>
                    </m:oMath>
                  </m:oMathPara>
                </w:p>
              </w:txbxContent>
            </v:textbox>
            <w10:wrap type="none"/>
            <w10:anchorlock/>
          </v:shape>
        </w:pict>
      </w:r>
      <w:r w:rsidR="000D16F5">
        <w:tab/>
      </w:r>
      <w:r w:rsidR="000D16F5">
        <w:tab/>
      </w:r>
      <w:r w:rsidR="000D16F5">
        <w:tab/>
      </w:r>
      <w:r w:rsidR="000D16F5">
        <w:tab/>
      </w:r>
      <w:r w:rsidR="000D16F5">
        <w:tab/>
        <w:t>(9)</w:t>
      </w:r>
    </w:p>
    <w:p w:rsidR="000D16F5" w:rsidRDefault="00F971A5" w:rsidP="00214A97">
      <w:pPr>
        <w:rPr>
          <w:iCs/>
          <w:color w:val="000000" w:themeColor="text1"/>
          <w:kern w:val="24"/>
          <w:lang w:val="en-CA"/>
        </w:rPr>
      </w:pPr>
      <w:r>
        <w:t xml:space="preserve">Where </w:t>
      </w:r>
      <m:oMath>
        <m:sSup>
          <m:sSupPr>
            <m:ctrlPr>
              <w:rPr>
                <w:rFonts w:ascii="Cambria Math" w:eastAsiaTheme="minorEastAsia" w:hAnsi="Cambria Math" w:cstheme="minorBidi"/>
                <w:i/>
                <w:iCs/>
                <w:color w:val="000000" w:themeColor="text1"/>
                <w:kern w:val="24"/>
                <w:lang w:val="en-CA"/>
              </w:rPr>
            </m:ctrlPr>
          </m:sSupPr>
          <m:e>
            <m:r>
              <w:rPr>
                <w:rFonts w:ascii="Cambria Math" w:hAnsi="Cambria Math" w:cstheme="minorBidi"/>
                <w:color w:val="000000" w:themeColor="text1"/>
                <w:kern w:val="24"/>
                <w:lang w:val="en-CA"/>
              </w:rPr>
              <m:t>k</m:t>
            </m:r>
            <m:d>
              <m:dPr>
                <m:ctrlPr>
                  <w:rPr>
                    <w:rFonts w:ascii="Cambria Math" w:eastAsiaTheme="minorEastAsia" w:hAnsi="Cambria Math" w:cstheme="minorBidi"/>
                    <w:i/>
                    <w:iCs/>
                    <w:color w:val="000000" w:themeColor="text1"/>
                    <w:kern w:val="24"/>
                    <w:lang w:val="en-CA"/>
                  </w:rPr>
                </m:ctrlPr>
              </m:dPr>
              <m:e>
                <m:r>
                  <w:rPr>
                    <w:rFonts w:ascii="Cambria Math" w:hAnsi="Cambria Math" w:cstheme="minorBidi"/>
                    <w:color w:val="000000" w:themeColor="text1"/>
                    <w:kern w:val="24"/>
                    <w:lang w:val="en-CA"/>
                  </w:rPr>
                  <m:t>t</m:t>
                </m:r>
              </m:e>
            </m:d>
          </m:e>
          <m:sup>
            <m:r>
              <w:rPr>
                <w:rFonts w:ascii="Cambria Math" w:hAnsi="Cambria Math" w:cstheme="minorBidi"/>
                <w:color w:val="000000" w:themeColor="text1"/>
                <w:kern w:val="24"/>
                <w:lang w:val="en-CA"/>
              </w:rPr>
              <m:t>'</m:t>
            </m:r>
          </m:sup>
        </m:sSup>
        <m:r>
          <w:rPr>
            <w:rFonts w:ascii="Cambria Math" w:eastAsiaTheme="minorEastAsia" w:hAnsi="Cambria Math" w:cstheme="minorBidi"/>
            <w:color w:val="000000" w:themeColor="text1"/>
            <w:kern w:val="24"/>
            <w:lang w:val="en-CA"/>
          </w:rPr>
          <m:t xml:space="preserve"> </m:t>
        </m:r>
      </m:oMath>
      <w:r>
        <w:rPr>
          <w:iCs/>
          <w:color w:val="000000" w:themeColor="text1"/>
          <w:kern w:val="24"/>
          <w:lang w:val="en-CA"/>
        </w:rPr>
        <w:t>is the bending curvature of the joint</w:t>
      </w:r>
      <w:r w:rsidR="00214A97">
        <w:rPr>
          <w:iCs/>
          <w:color w:val="000000" w:themeColor="text1"/>
          <w:kern w:val="24"/>
          <w:lang w:val="en-CA"/>
        </w:rPr>
        <w:t xml:space="preserve"> at the location </w:t>
      </w:r>
      <w:r w:rsidR="00214A97">
        <w:rPr>
          <w:i/>
          <w:iCs/>
          <w:color w:val="000000" w:themeColor="text1"/>
          <w:kern w:val="24"/>
          <w:lang w:val="en-CA"/>
        </w:rPr>
        <w:t xml:space="preserve">t </w:t>
      </w:r>
      <w:r w:rsidR="00214A97">
        <w:rPr>
          <w:rFonts w:cstheme="minorHAnsi"/>
          <w:i/>
          <w:iCs/>
          <w:color w:val="000000" w:themeColor="text1"/>
          <w:kern w:val="24"/>
          <w:lang w:val="en-CA"/>
        </w:rPr>
        <w:t>ϵ</w:t>
      </w:r>
      <w:r w:rsidR="00214A97">
        <w:rPr>
          <w:i/>
          <w:iCs/>
          <w:color w:val="000000" w:themeColor="text1"/>
          <w:kern w:val="24"/>
          <w:lang w:val="en-CA"/>
        </w:rPr>
        <w:t xml:space="preserve"> [0</w:t>
      </w:r>
      <w:proofErr w:type="gramStart"/>
      <w:r w:rsidR="00214A97">
        <w:rPr>
          <w:i/>
          <w:iCs/>
          <w:color w:val="000000" w:themeColor="text1"/>
          <w:kern w:val="24"/>
          <w:lang w:val="en-CA"/>
        </w:rPr>
        <w:t>,h</w:t>
      </w:r>
      <w:proofErr w:type="gramEnd"/>
      <w:r w:rsidR="00214A97">
        <w:rPr>
          <w:i/>
          <w:iCs/>
          <w:color w:val="000000" w:themeColor="text1"/>
          <w:kern w:val="24"/>
          <w:lang w:val="en-CA"/>
        </w:rPr>
        <w:t xml:space="preserve">] </w:t>
      </w:r>
      <w:r w:rsidR="00214A97">
        <w:rPr>
          <w:iCs/>
          <w:color w:val="000000" w:themeColor="text1"/>
          <w:kern w:val="24"/>
          <w:lang w:val="en-CA"/>
        </w:rPr>
        <w:t xml:space="preserve">along the joints arc-length. Up to this point, the procedure for computing the statics model follows the method used in </w:t>
      </w:r>
      <w:r w:rsidR="00744E32">
        <w:rPr>
          <w:iCs/>
          <w:color w:val="000000" w:themeColor="text1"/>
          <w:kern w:val="24"/>
          <w:lang w:val="en-CA"/>
        </w:rPr>
        <w:fldChar w:fldCharType="begin" w:fldLock="1"/>
      </w:r>
      <w:r w:rsidR="00F145CD">
        <w:rPr>
          <w:iCs/>
          <w:color w:val="000000" w:themeColor="text1"/>
          <w:kern w:val="24"/>
          <w:lang w:val="en-CA"/>
        </w:rPr>
        <w:instrText>ADDIN CSL_CITATION { "citationItems" : [ { "id" : "ITEM-1", "itemData" : { "DOI" : "10.1117/12.2008341", "ISBN" : "9780819494450", "ISSN" : "0277786X", "abstract" : "We present a novel flexure-based wrist design intended for use with needle-sized robotic manipulators. It is designed to be mounted at the tip of a traditional surgical needle, deployed through an endoscope working channel, or attached to the tip of a concentric tube robot. In all these applications, the wrist enables dexterity in small spaces. The wrist consists of two stacked flexure joints that are actuated by thin pull wires. In this paper we present the design of the wrist, its kinematics, and an experimental evaluation of the relationship between actuation force and tip displacement conducted using a scale model.", "author" : [ { "dropping-particle" : "", "family" : "York", "given" : "Peter A.", "non-dropping-particle" : "", "parse-names" : false, "suffix" : "" }, { "dropping-particle" : "", "family" : "Swaney", "given" : "Philip J.", "non-dropping-particle" : "", "parse-names" : false, "suffix" : "" }, { "dropping-particle" : "", "family" : "Gilbert", "given" : "Hunter B.", "non-dropping-particle" : "", "parse-names" : false, "suffix" : "" }, { "dropping-particle" : "", "family" : "Webster III", "given" : "Robert J.", "non-dropping-particle" : "", "parse-names" : false, "suffix" : "" } ], "container-title" : "IEEE International Conference on Robotics and Automation", "id" : "ITEM-1", "issued" : { "date-parts" : [ [ "2015" ] ] }, "page" : "1776-1781", "publisher-place" : "Seattle", "title" : "A Wrist for Needle-Sized Surgical Robots", "type" : "paper-conference" }, "uris" : [ "http://www.mendeley.com/documents/?uuid=5cc0e428-3744-42e6-9e55-7626eda9455f" ] } ], "mendeley" : { "formattedCitation" : "[1]", "plainTextFormattedCitation" : "[1]", "previouslyFormattedCitation" : "[1]" }, "properties" : { "noteIndex" : 0 }, "schema" : "https://github.com/citation-style-language/schema/raw/master/csl-citation.json" }</w:instrText>
      </w:r>
      <w:r w:rsidR="00744E32">
        <w:rPr>
          <w:iCs/>
          <w:color w:val="000000" w:themeColor="text1"/>
          <w:kern w:val="24"/>
          <w:lang w:val="en-CA"/>
        </w:rPr>
        <w:fldChar w:fldCharType="separate"/>
      </w:r>
      <w:r w:rsidR="00791A38" w:rsidRPr="00791A38">
        <w:rPr>
          <w:iCs/>
          <w:noProof/>
          <w:color w:val="000000" w:themeColor="text1"/>
          <w:kern w:val="24"/>
          <w:lang w:val="en-CA"/>
        </w:rPr>
        <w:t>[1]</w:t>
      </w:r>
      <w:r w:rsidR="00744E32">
        <w:rPr>
          <w:iCs/>
          <w:color w:val="000000" w:themeColor="text1"/>
          <w:kern w:val="24"/>
          <w:lang w:val="en-CA"/>
        </w:rPr>
        <w:fldChar w:fldCharType="end"/>
      </w:r>
      <w:r w:rsidR="00365EBC">
        <w:rPr>
          <w:iCs/>
          <w:color w:val="000000" w:themeColor="text1"/>
          <w:kern w:val="24"/>
          <w:lang w:val="en-CA"/>
        </w:rPr>
        <w:t xml:space="preserve"> </w:t>
      </w:r>
      <w:r w:rsidR="00791A38">
        <w:rPr>
          <w:iCs/>
          <w:color w:val="000000" w:themeColor="text1"/>
          <w:kern w:val="24"/>
          <w:lang w:val="en-CA"/>
        </w:rPr>
        <w:t xml:space="preserve">and </w:t>
      </w:r>
      <w:r w:rsidR="00744E32">
        <w:rPr>
          <w:iCs/>
          <w:color w:val="000000" w:themeColor="text1"/>
          <w:kern w:val="24"/>
          <w:lang w:val="en-CA"/>
        </w:rPr>
        <w:fldChar w:fldCharType="begin" w:fldLock="1"/>
      </w:r>
      <w:r w:rsidR="00791A38">
        <w:rPr>
          <w:iCs/>
          <w:color w:val="000000" w:themeColor="text1"/>
          <w:kern w:val="24"/>
          <w:lang w:val="en-CA"/>
        </w:rPr>
        <w:instrText>ADDIN CSL_CITATION { "citationItems" : [ { "id" : "ITEM-1", "itemData" : { "DOI" : "10.1115/1.4034575", "ISSN" : "1932-6181", "author" : [ { "dropping-particle" : "", "family" : "Swaney", "given" : "Philip J.", "non-dropping-particle" : "", "parse-names" : false, "suffix" : "" }, { "dropping-particle" : "", "family" : "York", "given" : "P.A.", "non-dropping-particle" : "", "parse-names" : false, "suffix" : "" }, { "dropping-particle" : "", "family" : "Gilbert", "given" : "H.B.", "non-dropping-particle" : "", "parse-names" : false, "suffix" : "" }, { "dropping-particle" : "", "family" : "Burgner-Kahrs", "given" : "J.", "non-dropping-particle" : "", "parse-names" : false, "suffix" : "" }, { "dropping-particle" : "", "family" : "Webster III", "given" : "R.J.", "non-dropping-particle" : "", "parse-names" : false, "suffix" : "" } ], "container-title" : "ASME Journal of Medical Devices", "id" : "ITEM-1", "issue" : "c", "issued" : { "date-parts" : [ [ "2016" ] ] }, "title" : "Design, Fabrication, and Testing of a Needle-sized Wrist for Surgical Instruments", "type" : "article-journal" }, "uris" : [ "http://www.mendeley.com/documents/?uuid=2084974c-791f-4caa-83a2-5733259e4a48" ] } ], "mendeley" : { "formattedCitation" : "[2]", "plainTextFormattedCitation" : "[2]", "previouslyFormattedCitation" : "[2]" }, "properties" : { "noteIndex" : 0 }, "schema" : "https://github.com/citation-style-language/schema/raw/master/csl-citation.json" }</w:instrText>
      </w:r>
      <w:r w:rsidR="00744E32">
        <w:rPr>
          <w:iCs/>
          <w:color w:val="000000" w:themeColor="text1"/>
          <w:kern w:val="24"/>
          <w:lang w:val="en-CA"/>
        </w:rPr>
        <w:fldChar w:fldCharType="separate"/>
      </w:r>
      <w:r w:rsidR="00791A38" w:rsidRPr="00791A38">
        <w:rPr>
          <w:iCs/>
          <w:noProof/>
          <w:color w:val="000000" w:themeColor="text1"/>
          <w:kern w:val="24"/>
          <w:lang w:val="en-CA"/>
        </w:rPr>
        <w:t>[2]</w:t>
      </w:r>
      <w:r w:rsidR="00744E32">
        <w:rPr>
          <w:iCs/>
          <w:color w:val="000000" w:themeColor="text1"/>
          <w:kern w:val="24"/>
          <w:lang w:val="en-CA"/>
        </w:rPr>
        <w:fldChar w:fldCharType="end"/>
      </w:r>
      <w:r w:rsidR="00791A38">
        <w:rPr>
          <w:iCs/>
          <w:color w:val="000000" w:themeColor="text1"/>
          <w:kern w:val="24"/>
          <w:lang w:val="en-CA"/>
        </w:rPr>
        <w:t xml:space="preserve"> </w:t>
      </w:r>
      <w:r w:rsidR="00365EBC">
        <w:rPr>
          <w:iCs/>
          <w:color w:val="000000" w:themeColor="text1"/>
          <w:kern w:val="24"/>
          <w:lang w:val="en-CA"/>
        </w:rPr>
        <w:t>which was applied to a rectangular shaped notched-tube complain</w:t>
      </w:r>
      <w:r w:rsidR="00F145CD">
        <w:rPr>
          <w:iCs/>
          <w:color w:val="000000" w:themeColor="text1"/>
          <w:kern w:val="24"/>
          <w:lang w:val="en-CA"/>
        </w:rPr>
        <w:t xml:space="preserve">t joint that </w:t>
      </w:r>
      <w:r w:rsidR="00F145CD">
        <w:rPr>
          <w:iCs/>
          <w:color w:val="000000" w:themeColor="text1"/>
          <w:kern w:val="24"/>
          <w:lang w:val="en-CA"/>
        </w:rPr>
        <w:lastRenderedPageBreak/>
        <w:t>assumed the notch</w:t>
      </w:r>
      <w:r w:rsidR="00365EBC">
        <w:rPr>
          <w:iCs/>
          <w:color w:val="000000" w:themeColor="text1"/>
          <w:kern w:val="24"/>
          <w:lang w:val="en-CA"/>
        </w:rPr>
        <w:t xml:space="preserve"> to take-on a constant curvature bending profile while articulating.</w:t>
      </w:r>
      <w:r w:rsidR="002855D8">
        <w:rPr>
          <w:iCs/>
          <w:color w:val="000000" w:themeColor="text1"/>
          <w:kern w:val="24"/>
          <w:lang w:val="en-CA"/>
        </w:rPr>
        <w:t xml:space="preserve"> For the contact-aided compliant joint present</w:t>
      </w:r>
      <w:r w:rsidR="00937CD4">
        <w:rPr>
          <w:iCs/>
          <w:color w:val="000000" w:themeColor="text1"/>
          <w:kern w:val="24"/>
          <w:lang w:val="en-CA"/>
        </w:rPr>
        <w:t>ed in this work, the shape of the compliant bending region of the joint is assumed to take-on an elliptical</w:t>
      </w:r>
      <w:r w:rsidR="008051D3">
        <w:rPr>
          <w:iCs/>
          <w:color w:val="000000" w:themeColor="text1"/>
          <w:kern w:val="24"/>
          <w:lang w:val="en-CA"/>
        </w:rPr>
        <w:t xml:space="preserve"> arc</w:t>
      </w:r>
      <w:r w:rsidR="00937CD4">
        <w:rPr>
          <w:iCs/>
          <w:color w:val="000000" w:themeColor="text1"/>
          <w:kern w:val="24"/>
          <w:lang w:val="en-CA"/>
        </w:rPr>
        <w:t xml:space="preserve"> shape</w:t>
      </w:r>
      <w:r w:rsidR="008051D3">
        <w:rPr>
          <w:iCs/>
          <w:color w:val="000000" w:themeColor="text1"/>
          <w:kern w:val="24"/>
          <w:lang w:val="en-CA"/>
        </w:rPr>
        <w:t xml:space="preserve">. The </w:t>
      </w:r>
      <w:r w:rsidR="00FE63DC">
        <w:rPr>
          <w:iCs/>
          <w:color w:val="000000" w:themeColor="text1"/>
          <w:kern w:val="24"/>
          <w:lang w:val="en-CA"/>
        </w:rPr>
        <w:t xml:space="preserve">tip </w:t>
      </w:r>
      <w:r w:rsidR="008051D3">
        <w:rPr>
          <w:iCs/>
          <w:color w:val="000000" w:themeColor="text1"/>
          <w:kern w:val="24"/>
          <w:lang w:val="en-CA"/>
        </w:rPr>
        <w:t>coordinates of an elliptical</w:t>
      </w:r>
      <w:r w:rsidR="00FE63DC">
        <w:rPr>
          <w:iCs/>
          <w:color w:val="000000" w:themeColor="text1"/>
          <w:kern w:val="24"/>
          <w:lang w:val="en-CA"/>
        </w:rPr>
        <w:t xml:space="preserve"> arc</w:t>
      </w:r>
      <w:r w:rsidR="008051D3">
        <w:rPr>
          <w:iCs/>
          <w:color w:val="000000" w:themeColor="text1"/>
          <w:kern w:val="24"/>
          <w:lang w:val="en-CA"/>
        </w:rPr>
        <w:t xml:space="preserve"> is defined as follows:</w:t>
      </w:r>
    </w:p>
    <w:p w:rsidR="008051D3" w:rsidRDefault="00744E32" w:rsidP="00882545">
      <w:pPr>
        <w:jc w:val="right"/>
        <w:rPr>
          <w:iCs/>
          <w:color w:val="000000" w:themeColor="text1"/>
          <w:kern w:val="24"/>
          <w:lang w:val="en-CA"/>
        </w:rPr>
      </w:pPr>
      <w:r w:rsidRPr="00744E32">
        <w:rPr>
          <w:iCs/>
          <w:noProof/>
          <w:color w:val="000000" w:themeColor="text1"/>
          <w:kern w:val="24"/>
        </w:rPr>
      </w:r>
      <w:r w:rsidR="00C47EB1" w:rsidRPr="00744E32">
        <w:rPr>
          <w:iCs/>
          <w:noProof/>
          <w:color w:val="000000" w:themeColor="text1"/>
          <w:kern w:val="24"/>
        </w:rPr>
        <w:pict>
          <v:shape id="TextBox 11" o:spid="_x0000_s1030" type="#_x0000_t202" style="width:114.35pt;height:23.55pt;visibility:visible;mso-wrap-style:none;mso-position-horizontal-relative:char;mso-position-vertical-relative:line" filled="f" stroked="f">
            <v:textbox style="mso-fit-shape-to-text:t" inset="0,0,0,0">
              <w:txbxContent>
                <w:p w:rsidR="00C47EB1" w:rsidRPr="008051D3" w:rsidRDefault="00C47EB1" w:rsidP="008051D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n-CA"/>
                            </w:rPr>
                          </m:ctrlPr>
                        </m:sSub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y</m:t>
                          </m:r>
                        </m:sub>
                      </m:sSub>
                      <m:r>
                        <w:rPr>
                          <w:rFonts w:ascii="Cambria Math" w:hAnsi="Cambria Math" w:cstheme="minorBidi"/>
                          <w:color w:val="000000" w:themeColor="text1"/>
                          <w:kern w:val="24"/>
                          <w:lang w:val="en-CA"/>
                        </w:rPr>
                        <m:t>'=B</m:t>
                      </m:r>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sin</m:t>
                      </m:r>
                      <m:r>
                        <w:rPr>
                          <w:rFonts w:ascii="Cambria Math" w:eastAsia="Cambria Math" w:hAnsi="Cambria Math" w:cstheme="minorBidi"/>
                          <w:color w:val="000000" w:themeColor="text1"/>
                          <w:kern w:val="24"/>
                          <w:lang w:val="en-CA"/>
                        </w:rPr>
                        <m:t>⁡(τ)</m:t>
                      </m:r>
                    </m:oMath>
                  </m:oMathPara>
                </w:p>
              </w:txbxContent>
            </v:textbox>
            <w10:wrap type="none"/>
            <w10:anchorlock/>
          </v:shape>
        </w:pict>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EC1D66">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t>(</w:t>
      </w:r>
      <w:r w:rsidR="00BA540E">
        <w:rPr>
          <w:iCs/>
          <w:color w:val="000000" w:themeColor="text1"/>
          <w:kern w:val="24"/>
          <w:lang w:val="en-CA"/>
        </w:rPr>
        <w:t>10</w:t>
      </w:r>
      <w:r w:rsidR="00882545">
        <w:rPr>
          <w:iCs/>
          <w:color w:val="000000" w:themeColor="text1"/>
          <w:kern w:val="24"/>
          <w:lang w:val="en-CA"/>
        </w:rPr>
        <w:t>)</w:t>
      </w:r>
    </w:p>
    <w:p w:rsidR="008051D3" w:rsidRDefault="00744E32" w:rsidP="00882545">
      <w:pPr>
        <w:jc w:val="right"/>
        <w:rPr>
          <w:iCs/>
          <w:color w:val="000000" w:themeColor="text1"/>
          <w:kern w:val="24"/>
          <w:lang w:val="en-CA"/>
        </w:rPr>
      </w:pPr>
      <w:r w:rsidRPr="00744E32">
        <w:rPr>
          <w:iCs/>
          <w:noProof/>
          <w:color w:val="000000" w:themeColor="text1"/>
          <w:kern w:val="24"/>
        </w:rPr>
      </w:r>
      <w:r w:rsidR="00C47EB1" w:rsidRPr="00744E32">
        <w:rPr>
          <w:iCs/>
          <w:noProof/>
          <w:color w:val="000000" w:themeColor="text1"/>
          <w:kern w:val="24"/>
        </w:rPr>
        <w:pict>
          <v:shape id="TextBox 12" o:spid="_x0000_s1029" type="#_x0000_t202" style="width:148.7pt;height:21.8pt;visibility:visible;mso-wrap-style:none;mso-position-horizontal-relative:char;mso-position-vertical-relative:line" filled="f" stroked="f">
            <v:textbox style="mso-fit-shape-to-text:t" inset="0,0,0,0">
              <w:txbxContent>
                <w:p w:rsidR="00C47EB1" w:rsidRPr="008051D3" w:rsidRDefault="00C47EB1" w:rsidP="008051D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lang w:val="en-CA"/>
                            </w:rPr>
                          </m:ctrlPr>
                        </m:sSubPr>
                        <m:e>
                          <m:r>
                            <w:rPr>
                              <w:rFonts w:ascii="Cambria Math" w:hAnsi="Cambria Math" w:cstheme="minorBidi"/>
                              <w:color w:val="000000" w:themeColor="text1"/>
                              <w:kern w:val="24"/>
                              <w:lang w:val="en-CA"/>
                            </w:rPr>
                            <m:t>A-P</m:t>
                          </m:r>
                        </m:e>
                        <m:sub>
                          <m:r>
                            <w:rPr>
                              <w:rFonts w:ascii="Cambria Math" w:hAnsi="Cambria Math" w:cstheme="minorBidi"/>
                              <w:color w:val="000000" w:themeColor="text1"/>
                              <w:kern w:val="24"/>
                              <w:lang w:val="en-CA"/>
                            </w:rPr>
                            <m:t>x</m:t>
                          </m:r>
                        </m:sub>
                      </m:sSub>
                      <m:r>
                        <w:rPr>
                          <w:rFonts w:ascii="Cambria Math" w:hAnsi="Cambria Math" w:cstheme="minorBidi"/>
                          <w:color w:val="000000" w:themeColor="text1"/>
                          <w:kern w:val="24"/>
                          <w:lang w:val="en-CA"/>
                        </w:rPr>
                        <m:t>'=A</m:t>
                      </m:r>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cos</m:t>
                      </m:r>
                      <m:r>
                        <w:rPr>
                          <w:rFonts w:ascii="Cambria Math" w:eastAsia="Cambria Math" w:hAnsi="Cambria Math" w:cstheme="minorBidi"/>
                          <w:color w:val="000000" w:themeColor="text1"/>
                          <w:kern w:val="24"/>
                          <w:lang w:val="en-CA"/>
                        </w:rPr>
                        <m:t>⁡(τ)</m:t>
                      </m:r>
                    </m:oMath>
                  </m:oMathPara>
                </w:p>
              </w:txbxContent>
            </v:textbox>
            <w10:wrap type="none"/>
            <w10:anchorlock/>
          </v:shape>
        </w:pict>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r>
      <w:r w:rsidR="00882545">
        <w:rPr>
          <w:iCs/>
          <w:color w:val="000000" w:themeColor="text1"/>
          <w:kern w:val="24"/>
          <w:lang w:val="en-CA"/>
        </w:rPr>
        <w:tab/>
        <w:t>(</w:t>
      </w:r>
      <w:r w:rsidR="00BA540E">
        <w:rPr>
          <w:iCs/>
          <w:color w:val="000000" w:themeColor="text1"/>
          <w:kern w:val="24"/>
          <w:lang w:val="en-CA"/>
        </w:rPr>
        <w:t>11</w:t>
      </w:r>
      <w:r w:rsidR="00882545">
        <w:rPr>
          <w:iCs/>
          <w:color w:val="000000" w:themeColor="text1"/>
          <w:kern w:val="24"/>
          <w:lang w:val="en-CA"/>
        </w:rPr>
        <w:t>)</w:t>
      </w:r>
    </w:p>
    <w:p w:rsidR="00F205BE" w:rsidRDefault="00EA5A86" w:rsidP="00EA5A86">
      <w:pPr>
        <w:rPr>
          <w:iCs/>
          <w:color w:val="000000" w:themeColor="text1"/>
          <w:kern w:val="24"/>
          <w:lang w:val="en-CA"/>
        </w:rPr>
      </w:pPr>
      <w:r>
        <w:rPr>
          <w:iCs/>
          <w:color w:val="000000" w:themeColor="text1"/>
          <w:kern w:val="24"/>
          <w:lang w:val="en-CA"/>
        </w:rPr>
        <w:t xml:space="preserve">Where the parameters </w:t>
      </w:r>
      <m:oMath>
        <m:r>
          <w:rPr>
            <w:rFonts w:ascii="Cambria Math" w:hAnsi="Cambria Math" w:cs="Calibri"/>
            <w:szCs w:val="20"/>
            <w:lang w:val="en-CA"/>
          </w:rPr>
          <m:t>A</m:t>
        </m:r>
      </m:oMath>
      <w:r>
        <w:rPr>
          <w:iCs/>
          <w:color w:val="000000" w:themeColor="text1"/>
          <w:kern w:val="24"/>
          <w:lang w:val="en-CA"/>
        </w:rPr>
        <w:t xml:space="preserve"> and </w:t>
      </w:r>
      <m:oMath>
        <m:r>
          <w:rPr>
            <w:rFonts w:ascii="Cambria Math" w:hAnsi="Cambria Math" w:cs="Calibri"/>
            <w:szCs w:val="20"/>
            <w:lang w:val="en-CA"/>
          </w:rPr>
          <m:t>B</m:t>
        </m:r>
      </m:oMath>
      <w:r>
        <w:rPr>
          <w:iCs/>
          <w:color w:val="000000" w:themeColor="text1"/>
          <w:kern w:val="24"/>
          <w:lang w:val="en-CA"/>
        </w:rPr>
        <w:t xml:space="preserve"> define the width and height of the ellipse and the parameter </w:t>
      </w:r>
      <m:oMath>
        <m:r>
          <w:rPr>
            <w:rFonts w:ascii="Cambria Math" w:hAnsi="Cambria Math" w:cs="Calibri"/>
            <w:szCs w:val="20"/>
            <w:lang w:val="en-CA"/>
          </w:rPr>
          <m:t>τ</m:t>
        </m:r>
      </m:oMath>
      <w:r>
        <w:rPr>
          <w:iCs/>
          <w:color w:val="000000" w:themeColor="text1"/>
          <w:kern w:val="24"/>
          <w:lang w:val="en-CA"/>
        </w:rPr>
        <w:t xml:space="preserve"> defines the sweep of the arc. The tip coordin</w:t>
      </w:r>
      <w:proofErr w:type="spellStart"/>
      <w:r w:rsidR="005749FB">
        <w:rPr>
          <w:iCs/>
          <w:color w:val="000000" w:themeColor="text1"/>
          <w:kern w:val="24"/>
          <w:lang w:val="en-CA"/>
        </w:rPr>
        <w:t>ates</w:t>
      </w:r>
      <w:proofErr w:type="spellEnd"/>
      <w:r w:rsidR="005749FB">
        <w:rPr>
          <w:iCs/>
          <w:color w:val="000000" w:themeColor="text1"/>
          <w:kern w:val="24"/>
          <w:lang w:val="en-CA"/>
        </w:rPr>
        <w:t xml:space="preserve"> of the end of the arc are </w:t>
      </w:r>
      <m:oMath>
        <m:sSubSup>
          <m:sSubSupPr>
            <m:ctrlPr>
              <w:rPr>
                <w:rFonts w:ascii="Cambria Math" w:hAnsi="Cambria Math"/>
                <w:i/>
                <w:iCs/>
                <w:color w:val="000000" w:themeColor="text1"/>
                <w:kern w:val="24"/>
                <w:lang w:val="en-CA"/>
              </w:rPr>
            </m:ctrlPr>
          </m:sSubSupPr>
          <m:e>
            <m:r>
              <w:rPr>
                <w:rFonts w:ascii="Cambria Math" w:hAnsi="Cambria Math"/>
                <w:color w:val="000000" w:themeColor="text1"/>
                <w:kern w:val="24"/>
                <w:lang w:val="en-CA"/>
              </w:rPr>
              <m:t>P</m:t>
            </m:r>
          </m:e>
          <m:sub>
            <m:r>
              <w:rPr>
                <w:rFonts w:ascii="Cambria Math" w:hAnsi="Cambria Math"/>
                <w:color w:val="000000" w:themeColor="text1"/>
                <w:kern w:val="24"/>
                <w:lang w:val="en-CA"/>
              </w:rPr>
              <m:t>x</m:t>
            </m:r>
          </m:sub>
          <m:sup>
            <m:r>
              <w:rPr>
                <w:rFonts w:ascii="Cambria Math" w:hAnsi="Cambria Math"/>
                <w:color w:val="000000" w:themeColor="text1"/>
                <w:kern w:val="24"/>
                <w:lang w:val="en-CA"/>
              </w:rPr>
              <m:t>'</m:t>
            </m:r>
          </m:sup>
        </m:sSubSup>
        <m:r>
          <w:rPr>
            <w:rFonts w:ascii="Cambria Math" w:hAnsi="Cambria Math"/>
            <w:color w:val="000000" w:themeColor="text1"/>
            <w:kern w:val="24"/>
            <w:lang w:val="en-CA"/>
          </w:rPr>
          <m:t>(</m:t>
        </m:r>
        <m:r>
          <w:rPr>
            <w:rFonts w:ascii="Cambria Math" w:eastAsia="Cambria Math" w:hAnsi="Cambria Math" w:cstheme="minorBidi"/>
            <w:color w:val="000000" w:themeColor="text1"/>
            <w:kern w:val="24"/>
            <w:lang w:val="en-CA"/>
          </w:rPr>
          <m:t>τ)</m:t>
        </m:r>
      </m:oMath>
      <w:r>
        <w:rPr>
          <w:iCs/>
          <w:color w:val="000000" w:themeColor="text1"/>
          <w:kern w:val="24"/>
          <w:lang w:val="en-CA"/>
        </w:rPr>
        <w:t xml:space="preserve"> a</w:t>
      </w:r>
      <w:proofErr w:type="spellStart"/>
      <w:r w:rsidR="00443632">
        <w:rPr>
          <w:iCs/>
          <w:color w:val="000000" w:themeColor="text1"/>
          <w:kern w:val="24"/>
          <w:lang w:val="en-CA"/>
        </w:rPr>
        <w:t>n</w:t>
      </w:r>
      <w:r>
        <w:rPr>
          <w:iCs/>
          <w:color w:val="000000" w:themeColor="text1"/>
          <w:kern w:val="24"/>
          <w:lang w:val="en-CA"/>
        </w:rPr>
        <w:t>d</w:t>
      </w:r>
      <w:proofErr w:type="spellEnd"/>
      <w:r>
        <w:rPr>
          <w:iCs/>
          <w:color w:val="000000" w:themeColor="text1"/>
          <w:kern w:val="24"/>
          <w:lang w:val="en-CA"/>
        </w:rPr>
        <w:t xml:space="preserve"> </w:t>
      </w:r>
      <m:oMath>
        <m:sSubSup>
          <m:sSubSupPr>
            <m:ctrlPr>
              <w:rPr>
                <w:rFonts w:ascii="Cambria Math" w:hAnsi="Cambria Math"/>
                <w:i/>
                <w:iCs/>
                <w:color w:val="000000" w:themeColor="text1"/>
                <w:kern w:val="24"/>
                <w:lang w:val="en-CA"/>
              </w:rPr>
            </m:ctrlPr>
          </m:sSubSupPr>
          <m:e>
            <m:r>
              <w:rPr>
                <w:rFonts w:ascii="Cambria Math" w:hAnsi="Cambria Math"/>
                <w:color w:val="000000" w:themeColor="text1"/>
                <w:kern w:val="24"/>
                <w:lang w:val="en-CA"/>
              </w:rPr>
              <m:t>P</m:t>
            </m:r>
          </m:e>
          <m:sub>
            <m:r>
              <w:rPr>
                <w:rFonts w:ascii="Cambria Math" w:hAnsi="Cambria Math"/>
                <w:color w:val="000000" w:themeColor="text1"/>
                <w:kern w:val="24"/>
                <w:lang w:val="en-CA"/>
              </w:rPr>
              <m:t>y</m:t>
            </m:r>
          </m:sub>
          <m:sup>
            <m:r>
              <w:rPr>
                <w:rFonts w:ascii="Cambria Math" w:hAnsi="Cambria Math"/>
                <w:color w:val="000000" w:themeColor="text1"/>
                <w:kern w:val="24"/>
                <w:lang w:val="en-CA"/>
              </w:rPr>
              <m:t>'</m:t>
            </m:r>
          </m:sup>
        </m:sSubSup>
        <m:r>
          <w:rPr>
            <w:rFonts w:ascii="Cambria Math" w:hAnsi="Cambria Math"/>
            <w:color w:val="000000" w:themeColor="text1"/>
            <w:kern w:val="24"/>
            <w:lang w:val="en-CA"/>
          </w:rPr>
          <m:t>(</m:t>
        </m:r>
        <m:r>
          <w:rPr>
            <w:rFonts w:ascii="Cambria Math" w:eastAsia="Cambria Math" w:hAnsi="Cambria Math" w:cstheme="minorBidi"/>
            <w:color w:val="000000" w:themeColor="text1"/>
            <w:kern w:val="24"/>
            <w:lang w:val="en-CA"/>
          </w:rPr>
          <m:t>τ)</m:t>
        </m:r>
      </m:oMath>
      <w:r w:rsidR="005749FB">
        <w:rPr>
          <w:iCs/>
          <w:color w:val="000000" w:themeColor="text1"/>
          <w:kern w:val="24"/>
          <w:lang w:val="en-CA"/>
        </w:rPr>
        <w:t xml:space="preserve"> </w:t>
      </w:r>
      <w:r w:rsidR="001413E3">
        <w:rPr>
          <w:iCs/>
          <w:color w:val="000000" w:themeColor="text1"/>
          <w:kern w:val="24"/>
          <w:lang w:val="en-CA"/>
        </w:rPr>
        <w:t>(</w:t>
      </w:r>
      <w:r w:rsidR="00744E32">
        <w:rPr>
          <w:iCs/>
          <w:color w:val="000000" w:themeColor="text1"/>
          <w:kern w:val="24"/>
          <w:lang w:val="en-CA"/>
        </w:rPr>
        <w:fldChar w:fldCharType="begin"/>
      </w:r>
      <w:r w:rsidR="001413E3">
        <w:rPr>
          <w:iCs/>
          <w:color w:val="000000" w:themeColor="text1"/>
          <w:kern w:val="24"/>
          <w:lang w:val="en-CA"/>
        </w:rPr>
        <w:instrText xml:space="preserve"> REF _Ref477350730 \h </w:instrText>
      </w:r>
      <w:r w:rsidR="00744E32">
        <w:rPr>
          <w:iCs/>
          <w:color w:val="000000" w:themeColor="text1"/>
          <w:kern w:val="24"/>
          <w:lang w:val="en-CA"/>
        </w:rPr>
      </w:r>
      <w:r w:rsidR="00744E32">
        <w:rPr>
          <w:iCs/>
          <w:color w:val="000000" w:themeColor="text1"/>
          <w:kern w:val="24"/>
          <w:lang w:val="en-CA"/>
        </w:rPr>
        <w:fldChar w:fldCharType="separate"/>
      </w:r>
      <w:r w:rsidR="005749FB">
        <w:t>Fig.</w:t>
      </w:r>
      <w:r w:rsidR="00340323">
        <w:t xml:space="preserve"> </w:t>
      </w:r>
      <w:r w:rsidR="00340323">
        <w:rPr>
          <w:noProof/>
        </w:rPr>
        <w:t>10</w:t>
      </w:r>
      <w:r w:rsidR="00744E32">
        <w:rPr>
          <w:iCs/>
          <w:color w:val="000000" w:themeColor="text1"/>
          <w:kern w:val="24"/>
          <w:lang w:val="en-CA"/>
        </w:rPr>
        <w:fldChar w:fldCharType="end"/>
      </w:r>
      <w:r w:rsidR="001413E3">
        <w:rPr>
          <w:iCs/>
          <w:color w:val="000000" w:themeColor="text1"/>
          <w:kern w:val="24"/>
          <w:lang w:val="en-CA"/>
        </w:rPr>
        <w:t xml:space="preserve">) </w:t>
      </w:r>
      <w:r>
        <w:rPr>
          <w:iCs/>
          <w:color w:val="000000" w:themeColor="text1"/>
          <w:kern w:val="24"/>
          <w:lang w:val="en-CA"/>
        </w:rPr>
        <w:t>which are approxim</w:t>
      </w:r>
      <w:r w:rsidR="00F205BE">
        <w:rPr>
          <w:iCs/>
          <w:color w:val="000000" w:themeColor="text1"/>
          <w:kern w:val="24"/>
          <w:lang w:val="en-CA"/>
        </w:rPr>
        <w:t>ated using the kinematics model as:</w:t>
      </w:r>
    </w:p>
    <w:p w:rsidR="00FF337B" w:rsidRPr="00FF337B" w:rsidRDefault="00744E32" w:rsidP="00BA540E">
      <w:pPr>
        <w:jc w:val="right"/>
        <w:rPr>
          <w:iCs/>
          <w:color w:val="000000" w:themeColor="text1"/>
          <w:kern w:val="24"/>
          <w:lang w:val="en-CA"/>
        </w:rPr>
      </w:pPr>
      <m:oMath>
        <m:sSubSup>
          <m:sSubSupPr>
            <m:ctrlPr>
              <w:rPr>
                <w:rFonts w:ascii="Cambria Math" w:hAnsi="Cambria Math" w:cstheme="minorBidi"/>
                <w:i/>
                <w:color w:val="000000" w:themeColor="text1"/>
                <w:kern w:val="24"/>
                <w:lang w:val="en-CA"/>
              </w:rPr>
            </m:ctrlPr>
          </m:sSubSup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x</m:t>
            </m:r>
          </m:sub>
          <m:sup>
            <m:r>
              <w:rPr>
                <w:rFonts w:ascii="Cambria Math" w:hAnsi="Cambria Math" w:cstheme="minorBidi"/>
                <w:color w:val="000000" w:themeColor="text1"/>
                <w:kern w:val="24"/>
                <w:lang w:val="en-CA"/>
              </w:rPr>
              <m:t>'</m:t>
            </m:r>
          </m:sup>
        </m:sSubSup>
        <m:r>
          <w:rPr>
            <w:rFonts w:ascii="Cambria Math" w:hAnsi="Cambria Math" w:cstheme="minorBidi"/>
            <w:color w:val="000000" w:themeColor="text1"/>
            <w:kern w:val="24"/>
            <w:lang w:val="en-CA"/>
          </w:rPr>
          <m:t>=(R</m:t>
        </m:r>
        <m:func>
          <m:funcPr>
            <m:ctrlPr>
              <w:rPr>
                <w:rFonts w:ascii="Cambria Math" w:hAnsi="Cambria Math" w:cstheme="minorBidi"/>
                <w:i/>
                <w:iCs/>
                <w:color w:val="000000" w:themeColor="text1"/>
                <w:kern w:val="24"/>
                <w:lang w:val="en-CA"/>
              </w:rPr>
            </m:ctrlPr>
          </m:funcPr>
          <m:fName>
            <m:r>
              <m:rPr>
                <m:sty m:val="p"/>
              </m:rPr>
              <w:rPr>
                <w:rFonts w:ascii="Cambria Math" w:hAnsi="Cambria Math" w:cstheme="minorBidi"/>
                <w:color w:val="000000" w:themeColor="text1"/>
                <w:kern w:val="24"/>
                <w:lang w:val="en-CA"/>
              </w:rPr>
              <m:t>cos</m:t>
            </m:r>
          </m:fName>
          <m:e>
            <m:d>
              <m:dPr>
                <m:ctrlPr>
                  <w:rPr>
                    <w:rFonts w:ascii="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θ</m:t>
                </m:r>
              </m:e>
            </m:d>
            <m:r>
              <w:rPr>
                <w:rFonts w:ascii="Cambria Math" w:hAnsi="Cambria Math" w:cstheme="minorBidi"/>
                <w:color w:val="000000" w:themeColor="text1"/>
                <w:kern w:val="24"/>
                <w:lang w:val="en-CA"/>
              </w:rPr>
              <m:t>-R)</m:t>
            </m:r>
          </m:e>
        </m:func>
        <m:r>
          <w:rPr>
            <w:rFonts w:ascii="Cambria Math" w:eastAsia="Cambria Math" w:hAnsi="Cambria Math" w:cstheme="minorBidi"/>
            <w:color w:val="000000" w:themeColor="text1"/>
            <w:kern w:val="24"/>
            <w:lang w:val="en-CA"/>
          </w:rPr>
          <m:t>+</m:t>
        </m:r>
        <m:d>
          <m:dPr>
            <m:ctrlPr>
              <w:rPr>
                <w:rFonts w:ascii="Cambria Math" w:eastAsia="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Rθ-S</m:t>
            </m:r>
          </m:e>
        </m:d>
        <m:func>
          <m:funcPr>
            <m:ctrlPr>
              <w:rPr>
                <w:rFonts w:ascii="Cambria Math" w:eastAsia="Cambria Math" w:hAnsi="Cambria Math" w:cstheme="minorBidi"/>
                <w:i/>
                <w:iCs/>
                <w:color w:val="000000" w:themeColor="text1"/>
                <w:kern w:val="24"/>
                <w:lang w:val="en-CA"/>
              </w:rPr>
            </m:ctrlPr>
          </m:funcPr>
          <m:fName>
            <m:r>
              <m:rPr>
                <m:sty m:val="p"/>
              </m:rPr>
              <w:rPr>
                <w:rFonts w:ascii="Cambria Math" w:eastAsia="Cambria Math" w:hAnsi="Cambria Math" w:cstheme="minorBidi"/>
                <w:color w:val="000000" w:themeColor="text1"/>
                <w:kern w:val="24"/>
                <w:lang w:val="en-CA"/>
              </w:rPr>
              <m:t>sin</m:t>
            </m:r>
          </m:fName>
          <m:e>
            <m:d>
              <m:dPr>
                <m:ctrlPr>
                  <w:rPr>
                    <w:rFonts w:ascii="Cambria Math" w:eastAsia="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θ</m:t>
                </m:r>
              </m:e>
            </m:d>
          </m:e>
        </m:func>
      </m:oMath>
      <w:r w:rsidR="00BA540E">
        <w:rPr>
          <w:iCs/>
          <w:color w:val="000000" w:themeColor="text1"/>
          <w:kern w:val="24"/>
          <w:lang w:val="en-CA"/>
        </w:rPr>
        <w:tab/>
      </w:r>
      <w:r w:rsidR="00BA540E">
        <w:rPr>
          <w:iCs/>
          <w:color w:val="000000" w:themeColor="text1"/>
          <w:kern w:val="24"/>
          <w:lang w:val="en-CA"/>
        </w:rPr>
        <w:tab/>
      </w:r>
      <w:r w:rsidR="00BA540E">
        <w:rPr>
          <w:iCs/>
          <w:color w:val="000000" w:themeColor="text1"/>
          <w:kern w:val="24"/>
          <w:lang w:val="en-CA"/>
        </w:rPr>
        <w:tab/>
        <w:t>(12)</w:t>
      </w:r>
    </w:p>
    <w:p w:rsidR="00FF337B" w:rsidRDefault="00744E32" w:rsidP="00BA540E">
      <w:pPr>
        <w:jc w:val="right"/>
        <w:rPr>
          <w:iCs/>
          <w:color w:val="000000" w:themeColor="text1"/>
          <w:kern w:val="24"/>
          <w:lang w:val="en-CA"/>
        </w:rPr>
      </w:pPr>
      <m:oMath>
        <m:sSubSup>
          <m:sSubSupPr>
            <m:ctrlPr>
              <w:rPr>
                <w:rFonts w:ascii="Cambria Math" w:hAnsi="Cambria Math" w:cstheme="minorBidi"/>
                <w:i/>
                <w:color w:val="000000" w:themeColor="text1"/>
                <w:kern w:val="24"/>
                <w:lang w:val="en-CA"/>
              </w:rPr>
            </m:ctrlPr>
          </m:sSubSupPr>
          <m:e>
            <m:r>
              <w:rPr>
                <w:rFonts w:ascii="Cambria Math" w:hAnsi="Cambria Math" w:cstheme="minorBidi"/>
                <w:color w:val="000000" w:themeColor="text1"/>
                <w:kern w:val="24"/>
                <w:lang w:val="en-CA"/>
              </w:rPr>
              <m:t>P</m:t>
            </m:r>
          </m:e>
          <m:sub>
            <m:r>
              <w:rPr>
                <w:rFonts w:ascii="Cambria Math" w:hAnsi="Cambria Math" w:cstheme="minorBidi"/>
                <w:color w:val="000000" w:themeColor="text1"/>
                <w:kern w:val="24"/>
                <w:lang w:val="en-CA"/>
              </w:rPr>
              <m:t>y</m:t>
            </m:r>
          </m:sub>
          <m:sup>
            <m:r>
              <w:rPr>
                <w:rFonts w:ascii="Cambria Math" w:hAnsi="Cambria Math" w:cstheme="minorBidi"/>
                <w:color w:val="000000" w:themeColor="text1"/>
                <w:kern w:val="24"/>
                <w:lang w:val="en-CA"/>
              </w:rPr>
              <m:t>'</m:t>
            </m:r>
          </m:sup>
        </m:sSubSup>
        <m:r>
          <w:rPr>
            <w:rFonts w:ascii="Cambria Math" w:hAnsi="Cambria Math" w:cstheme="minorBidi"/>
            <w:color w:val="000000" w:themeColor="text1"/>
            <w:kern w:val="24"/>
            <w:lang w:val="en-CA"/>
          </w:rPr>
          <m:t>=R</m:t>
        </m:r>
        <m:func>
          <m:funcPr>
            <m:ctrlPr>
              <w:rPr>
                <w:rFonts w:ascii="Cambria Math" w:hAnsi="Cambria Math" w:cstheme="minorBidi"/>
                <w:i/>
                <w:iCs/>
                <w:color w:val="000000" w:themeColor="text1"/>
                <w:kern w:val="24"/>
                <w:lang w:val="en-CA"/>
              </w:rPr>
            </m:ctrlPr>
          </m:funcPr>
          <m:fName>
            <m:r>
              <m:rPr>
                <m:sty m:val="p"/>
              </m:rPr>
              <w:rPr>
                <w:rFonts w:ascii="Cambria Math" w:hAnsi="Cambria Math" w:cstheme="minorBidi"/>
                <w:color w:val="000000" w:themeColor="text1"/>
                <w:kern w:val="24"/>
                <w:lang w:val="en-CA"/>
              </w:rPr>
              <m:t>sin</m:t>
            </m:r>
          </m:fName>
          <m:e>
            <m:d>
              <m:dPr>
                <m:ctrlPr>
                  <w:rPr>
                    <w:rFonts w:ascii="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θ</m:t>
                </m:r>
              </m:e>
            </m:d>
          </m:e>
        </m:func>
        <m:r>
          <w:rPr>
            <w:rFonts w:ascii="Cambria Math" w:eastAsia="Cambria Math" w:hAnsi="Cambria Math" w:cstheme="minorBidi"/>
            <w:color w:val="000000" w:themeColor="text1"/>
            <w:kern w:val="24"/>
            <w:lang w:val="en-CA"/>
          </w:rPr>
          <m:t>+</m:t>
        </m:r>
        <m:d>
          <m:dPr>
            <m:ctrlPr>
              <w:rPr>
                <w:rFonts w:ascii="Cambria Math" w:eastAsia="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S-Rθ</m:t>
            </m:r>
          </m:e>
        </m:d>
        <m:func>
          <m:funcPr>
            <m:ctrlPr>
              <w:rPr>
                <w:rFonts w:ascii="Cambria Math" w:eastAsia="Cambria Math" w:hAnsi="Cambria Math" w:cstheme="minorBidi"/>
                <w:i/>
                <w:iCs/>
                <w:color w:val="000000" w:themeColor="text1"/>
                <w:kern w:val="24"/>
                <w:lang w:val="en-CA"/>
              </w:rPr>
            </m:ctrlPr>
          </m:funcPr>
          <m:fName>
            <m:r>
              <m:rPr>
                <m:sty m:val="p"/>
              </m:rPr>
              <w:rPr>
                <w:rFonts w:ascii="Cambria Math" w:eastAsia="Cambria Math" w:hAnsi="Cambria Math" w:cstheme="minorBidi"/>
                <w:color w:val="000000" w:themeColor="text1"/>
                <w:kern w:val="24"/>
                <w:lang w:val="en-CA"/>
              </w:rPr>
              <m:t>cos</m:t>
            </m:r>
          </m:fName>
          <m:e>
            <m:d>
              <m:dPr>
                <m:ctrlPr>
                  <w:rPr>
                    <w:rFonts w:ascii="Cambria Math" w:eastAsia="Cambria Math" w:hAnsi="Cambria Math" w:cstheme="minorBidi"/>
                    <w:i/>
                    <w:iCs/>
                    <w:color w:val="000000" w:themeColor="text1"/>
                    <w:kern w:val="24"/>
                    <w:lang w:val="en-CA"/>
                  </w:rPr>
                </m:ctrlPr>
              </m:dPr>
              <m:e>
                <m:r>
                  <w:rPr>
                    <w:rFonts w:ascii="Cambria Math" w:eastAsia="Cambria Math" w:hAnsi="Cambria Math" w:cstheme="minorBidi"/>
                    <w:color w:val="000000" w:themeColor="text1"/>
                    <w:kern w:val="24"/>
                    <w:lang w:val="en-CA"/>
                  </w:rPr>
                  <m:t>θ</m:t>
                </m:r>
              </m:e>
            </m:d>
          </m:e>
        </m:func>
        <m:r>
          <w:rPr>
            <w:rFonts w:ascii="Cambria Math" w:eastAsia="Cambria Math" w:hAnsi="Cambria Math" w:cstheme="minorBidi"/>
            <w:color w:val="000000" w:themeColor="text1"/>
            <w:kern w:val="24"/>
            <w:lang w:val="en-CA"/>
          </w:rPr>
          <m:t>+h-S</m:t>
        </m:r>
      </m:oMath>
      <w:r w:rsidR="00BA540E">
        <w:rPr>
          <w:color w:val="000000" w:themeColor="text1"/>
          <w:kern w:val="24"/>
          <w:lang w:val="en-CA"/>
        </w:rPr>
        <w:t xml:space="preserve"> </w:t>
      </w:r>
      <w:r w:rsidR="00BA540E">
        <w:rPr>
          <w:color w:val="000000" w:themeColor="text1"/>
          <w:kern w:val="24"/>
          <w:lang w:val="en-CA"/>
        </w:rPr>
        <w:tab/>
      </w:r>
      <w:r w:rsidR="00BA540E">
        <w:rPr>
          <w:color w:val="000000" w:themeColor="text1"/>
          <w:kern w:val="24"/>
          <w:lang w:val="en-CA"/>
        </w:rPr>
        <w:tab/>
      </w:r>
      <w:r w:rsidR="00BA540E">
        <w:rPr>
          <w:color w:val="000000" w:themeColor="text1"/>
          <w:kern w:val="24"/>
          <w:lang w:val="en-CA"/>
        </w:rPr>
        <w:tab/>
        <w:t>(13)</w:t>
      </w:r>
    </w:p>
    <w:p w:rsidR="00EA5A86" w:rsidRDefault="00F205BE" w:rsidP="00F205BE">
      <w:pPr>
        <w:ind w:firstLine="720"/>
        <w:rPr>
          <w:iCs/>
          <w:color w:val="000000" w:themeColor="text1"/>
          <w:kern w:val="24"/>
          <w:lang w:val="en-CA"/>
        </w:rPr>
      </w:pPr>
      <w:r>
        <w:rPr>
          <w:iCs/>
          <w:color w:val="000000" w:themeColor="text1"/>
          <w:kern w:val="24"/>
          <w:lang w:val="en-CA"/>
        </w:rPr>
        <w:t>All of t</w:t>
      </w:r>
      <w:r w:rsidR="00EA5A86">
        <w:rPr>
          <w:iCs/>
          <w:color w:val="000000" w:themeColor="text1"/>
          <w:kern w:val="24"/>
          <w:lang w:val="en-CA"/>
        </w:rPr>
        <w:t xml:space="preserve">hese variables are annotated on </w:t>
      </w:r>
      <w:r w:rsidR="00744E32">
        <w:rPr>
          <w:iCs/>
          <w:color w:val="000000" w:themeColor="text1"/>
          <w:kern w:val="24"/>
          <w:lang w:val="en-CA"/>
        </w:rPr>
        <w:fldChar w:fldCharType="begin"/>
      </w:r>
      <w:r w:rsidR="007D0198">
        <w:rPr>
          <w:iCs/>
          <w:color w:val="000000" w:themeColor="text1"/>
          <w:kern w:val="24"/>
          <w:lang w:val="en-CA"/>
        </w:rPr>
        <w:instrText xml:space="preserve"> REF _Ref477350730 \h </w:instrText>
      </w:r>
      <w:r w:rsidR="00744E32">
        <w:rPr>
          <w:iCs/>
          <w:color w:val="000000" w:themeColor="text1"/>
          <w:kern w:val="24"/>
          <w:lang w:val="en-CA"/>
        </w:rPr>
      </w:r>
      <w:r w:rsidR="00744E32">
        <w:rPr>
          <w:iCs/>
          <w:color w:val="000000" w:themeColor="text1"/>
          <w:kern w:val="24"/>
          <w:lang w:val="en-CA"/>
        </w:rPr>
        <w:fldChar w:fldCharType="separate"/>
      </w:r>
      <w:r w:rsidR="005749FB">
        <w:t>Fig.</w:t>
      </w:r>
      <w:r w:rsidR="00340323">
        <w:t xml:space="preserve"> </w:t>
      </w:r>
      <w:r w:rsidR="00340323">
        <w:rPr>
          <w:noProof/>
        </w:rPr>
        <w:t>10</w:t>
      </w:r>
      <w:r w:rsidR="00744E32">
        <w:rPr>
          <w:iCs/>
          <w:color w:val="000000" w:themeColor="text1"/>
          <w:kern w:val="24"/>
          <w:lang w:val="en-CA"/>
        </w:rPr>
        <w:fldChar w:fldCharType="end"/>
      </w:r>
      <w:r w:rsidR="00EA5A86">
        <w:rPr>
          <w:iCs/>
          <w:color w:val="000000" w:themeColor="text1"/>
          <w:kern w:val="24"/>
          <w:lang w:val="en-CA"/>
        </w:rPr>
        <w:t>.</w:t>
      </w:r>
      <w:r w:rsidR="00EC31FE">
        <w:rPr>
          <w:iCs/>
          <w:color w:val="000000" w:themeColor="text1"/>
          <w:kern w:val="24"/>
          <w:lang w:val="en-CA"/>
        </w:rPr>
        <w:t xml:space="preserve"> The tip orientation of the </w:t>
      </w:r>
      <w:r w:rsidR="000257A4">
        <w:rPr>
          <w:iCs/>
          <w:color w:val="000000" w:themeColor="text1"/>
          <w:kern w:val="24"/>
          <w:lang w:val="en-CA"/>
        </w:rPr>
        <w:t>ellipse is computed as:</w:t>
      </w:r>
    </w:p>
    <w:p w:rsidR="000257A4" w:rsidRDefault="00744E32" w:rsidP="000257A4">
      <w:pPr>
        <w:jc w:val="right"/>
        <w:rPr>
          <w:iCs/>
          <w:color w:val="000000" w:themeColor="text1"/>
          <w:kern w:val="24"/>
          <w:lang w:val="en-CA"/>
        </w:rPr>
      </w:pPr>
      <w:r w:rsidRPr="00744E32">
        <w:rPr>
          <w:iCs/>
          <w:noProof/>
          <w:color w:val="000000" w:themeColor="text1"/>
          <w:kern w:val="24"/>
        </w:rPr>
      </w:r>
      <w:r w:rsidR="00C47EB1" w:rsidRPr="00744E32">
        <w:rPr>
          <w:iCs/>
          <w:noProof/>
          <w:color w:val="000000" w:themeColor="text1"/>
          <w:kern w:val="24"/>
        </w:rPr>
        <w:pict>
          <v:shape id="TextBox 14" o:spid="_x0000_s1028" type="#_x0000_t202" style="width:212.95pt;height:49pt;visibility:visible;mso-wrap-style:none;mso-position-horizontal-relative:char;mso-position-vertical-relative:line" filled="f" stroked="f">
            <v:textbox style="mso-fit-shape-to-text:t" inset="0,0,0,0">
              <w:txbxContent>
                <w:p w:rsidR="00C47EB1" w:rsidRPr="000257A4" w:rsidRDefault="00C47EB1" w:rsidP="000257A4">
                  <w:pPr>
                    <w:pStyle w:val="NormalWeb"/>
                    <w:spacing w:before="0" w:beforeAutospacing="0" w:after="0" w:afterAutospacing="0"/>
                    <w:jc w:val="right"/>
                  </w:pPr>
                  <m:oMathPara>
                    <m:oMathParaPr>
                      <m:jc m:val="centerGroup"/>
                    </m:oMathParaPr>
                    <m:oMath>
                      <m:r>
                        <w:rPr>
                          <w:rFonts w:ascii="Cambria Math" w:eastAsia="Cambria Math" w:hAnsi="Cambria Math" w:cstheme="minorBidi"/>
                          <w:color w:val="000000" w:themeColor="text1"/>
                          <w:kern w:val="24"/>
                          <w:lang w:val="en-CA"/>
                        </w:rPr>
                        <m:t>θ</m:t>
                      </m:r>
                      <m:r>
                        <w:rPr>
                          <w:rFonts w:ascii="Cambria Math" w:hAnsi="Cambria Math" w:cstheme="minorBidi"/>
                          <w:color w:val="000000" w:themeColor="text1"/>
                          <w:kern w:val="24"/>
                          <w:lang w:val="en-CA"/>
                        </w:rPr>
                        <m:t>=</m:t>
                      </m:r>
                      <m:func>
                        <m:funcPr>
                          <m:ctrlPr>
                            <w:rPr>
                              <w:rFonts w:ascii="Cambria Math" w:eastAsia="Cambria Math" w:hAnsi="Cambria Math" w:cstheme="minorBidi"/>
                              <w:i/>
                              <w:iCs/>
                              <w:color w:val="000000" w:themeColor="text1"/>
                              <w:kern w:val="24"/>
                              <w:lang w:val="en-CA"/>
                            </w:rPr>
                          </m:ctrlPr>
                        </m:funcPr>
                        <m:fName>
                          <m:r>
                            <m:rPr>
                              <m:sty m:val="p"/>
                            </m:rPr>
                            <w:rPr>
                              <w:rFonts w:ascii="Cambria Math" w:hAnsi="Cambria Math" w:cstheme="minorBidi"/>
                              <w:color w:val="000000" w:themeColor="text1"/>
                              <w:kern w:val="24"/>
                              <w:lang w:val="en-CA"/>
                            </w:rPr>
                            <m:t>atan</m:t>
                          </m:r>
                        </m:fName>
                        <m:e>
                          <m:d>
                            <m:dPr>
                              <m:ctrlPr>
                                <w:rPr>
                                  <w:rFonts w:ascii="Cambria Math" w:hAnsi="Cambria Math" w:cstheme="minorBidi"/>
                                  <w:i/>
                                  <w:iCs/>
                                  <w:color w:val="000000" w:themeColor="text1"/>
                                  <w:kern w:val="24"/>
                                  <w:lang w:val="en-CA"/>
                                </w:rPr>
                              </m:ctrlPr>
                            </m:dPr>
                            <m:e>
                              <m:f>
                                <m:fPr>
                                  <m:ctrlPr>
                                    <w:rPr>
                                      <w:rFonts w:ascii="Cambria Math" w:hAnsi="Cambria Math" w:cstheme="minorBidi"/>
                                      <w:i/>
                                      <w:iCs/>
                                      <w:color w:val="000000" w:themeColor="text1"/>
                                      <w:kern w:val="24"/>
                                      <w:lang w:val="en-CA"/>
                                    </w:rPr>
                                  </m:ctrlPr>
                                </m:fPr>
                                <m:num>
                                  <m:r>
                                    <w:rPr>
                                      <w:rFonts w:ascii="Cambria Math" w:hAnsi="Cambria Math" w:cstheme="minorBidi"/>
                                      <w:color w:val="000000" w:themeColor="text1"/>
                                      <w:kern w:val="24"/>
                                      <w:lang w:val="en-CA"/>
                                    </w:rPr>
                                    <m:t>-B</m:t>
                                  </m:r>
                                </m:num>
                                <m:den>
                                  <m:r>
                                    <w:rPr>
                                      <w:rFonts w:ascii="Cambria Math" w:hAnsi="Cambria Math" w:cstheme="minorBidi"/>
                                      <w:color w:val="000000" w:themeColor="text1"/>
                                      <w:kern w:val="24"/>
                                      <w:lang w:val="en-CA"/>
                                    </w:rPr>
                                    <m:t>A</m:t>
                                  </m:r>
                                </m:den>
                              </m:f>
                              <m:r>
                                <w:rPr>
                                  <w:rFonts w:ascii="Cambria Math" w:eastAsia="Cambria Math" w:hAnsi="Cambria Math" w:cstheme="minorBidi"/>
                                  <w:color w:val="000000" w:themeColor="text1"/>
                                  <w:kern w:val="24"/>
                                  <w:lang w:val="en-CA"/>
                                </w:rPr>
                                <m:t>∙</m:t>
                              </m:r>
                              <m:r>
                                <m:rPr>
                                  <m:sty m:val="p"/>
                                </m:rPr>
                                <w:rPr>
                                  <w:rFonts w:ascii="Cambria Math" w:eastAsia="Cambria Math" w:hAnsi="Cambria Math" w:cstheme="minorBidi"/>
                                  <w:color w:val="000000" w:themeColor="text1"/>
                                  <w:kern w:val="24"/>
                                  <w:lang w:val="en-CA"/>
                                </w:rPr>
                                <m:t>cot</m:t>
                              </m:r>
                              <m:r>
                                <w:rPr>
                                  <w:rFonts w:ascii="Cambria Math" w:eastAsia="Cambria Math" w:hAnsi="Cambria Math" w:cstheme="minorBidi"/>
                                  <w:color w:val="000000" w:themeColor="text1"/>
                                  <w:kern w:val="24"/>
                                  <w:lang w:val="en-CA"/>
                                </w:rPr>
                                <m:t>⁡(τ)</m:t>
                              </m:r>
                            </m:e>
                          </m:d>
                        </m:e>
                      </m:func>
                      <m:r>
                        <w:rPr>
                          <w:rFonts w:ascii="Cambria Math" w:eastAsia="Cambria Math" w:hAnsi="Cambria Math" w:cstheme="minorBidi"/>
                          <w:color w:val="000000" w:themeColor="text1"/>
                          <w:kern w:val="24"/>
                          <w:lang w:val="en-CA"/>
                        </w:rPr>
                        <m:t>-</m:t>
                      </m:r>
                      <m:f>
                        <m:fPr>
                          <m:ctrlPr>
                            <w:rPr>
                              <w:rFonts w:ascii="Cambria Math" w:eastAsia="Cambria Math" w:hAnsi="Cambria Math" w:cstheme="minorBidi"/>
                              <w:i/>
                              <w:iCs/>
                              <w:color w:val="000000" w:themeColor="text1"/>
                              <w:kern w:val="24"/>
                              <w:lang w:val="en-CA"/>
                            </w:rPr>
                          </m:ctrlPr>
                        </m:fPr>
                        <m:num>
                          <m:r>
                            <w:rPr>
                              <w:rFonts w:ascii="Cambria Math" w:eastAsia="Cambria Math" w:hAnsi="Cambria Math" w:cstheme="minorBidi"/>
                              <w:color w:val="000000" w:themeColor="text1"/>
                              <w:kern w:val="24"/>
                              <w:lang w:val="en-CA"/>
                            </w:rPr>
                            <m:t>π</m:t>
                          </m:r>
                        </m:num>
                        <m:den>
                          <m:r>
                            <w:rPr>
                              <w:rFonts w:ascii="Cambria Math" w:eastAsia="Cambria Math" w:hAnsi="Cambria Math" w:cstheme="minorBidi"/>
                              <w:color w:val="000000" w:themeColor="text1"/>
                              <w:kern w:val="24"/>
                              <w:lang w:val="en-CA"/>
                            </w:rPr>
                            <m:t>2</m:t>
                          </m:r>
                        </m:den>
                      </m:f>
                    </m:oMath>
                  </m:oMathPara>
                </w:p>
              </w:txbxContent>
            </v:textbox>
            <w10:wrap type="none"/>
            <w10:anchorlock/>
          </v:shape>
        </w:pict>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r>
      <w:r w:rsidR="000257A4">
        <w:rPr>
          <w:iCs/>
          <w:color w:val="000000" w:themeColor="text1"/>
          <w:kern w:val="24"/>
          <w:lang w:val="en-CA"/>
        </w:rPr>
        <w:tab/>
        <w:t>(</w:t>
      </w:r>
      <w:r w:rsidR="00BA540E">
        <w:rPr>
          <w:iCs/>
          <w:color w:val="000000" w:themeColor="text1"/>
          <w:kern w:val="24"/>
          <w:lang w:val="en-CA"/>
        </w:rPr>
        <w:t>14</w:t>
      </w:r>
      <w:r w:rsidR="000257A4">
        <w:rPr>
          <w:iCs/>
          <w:color w:val="000000" w:themeColor="text1"/>
          <w:kern w:val="24"/>
          <w:lang w:val="en-CA"/>
        </w:rPr>
        <w:t>)</w:t>
      </w:r>
    </w:p>
    <w:p w:rsidR="004C10EA" w:rsidRDefault="004C10EA" w:rsidP="00F205BE">
      <w:pPr>
        <w:ind w:firstLine="720"/>
        <w:rPr>
          <w:iCs/>
          <w:color w:val="000000" w:themeColor="text1"/>
          <w:kern w:val="24"/>
          <w:lang w:val="en-CA"/>
        </w:rPr>
      </w:pPr>
      <w:r>
        <w:rPr>
          <w:iCs/>
          <w:color w:val="000000" w:themeColor="text1"/>
          <w:kern w:val="24"/>
          <w:lang w:val="en-CA"/>
        </w:rPr>
        <w:t xml:space="preserve">Assuming that the coordinates for the arc base at </w:t>
      </w:r>
      <m:oMath>
        <m:r>
          <w:rPr>
            <w:rFonts w:ascii="Cambria Math" w:eastAsia="Cambria Math" w:hAnsi="Cambria Math" w:cstheme="minorBidi"/>
            <w:color w:val="000000" w:themeColor="text1"/>
            <w:kern w:val="24"/>
            <w:lang w:val="en-CA"/>
          </w:rPr>
          <m:t>τ=0</m:t>
        </m:r>
      </m:oMath>
      <w:r>
        <w:rPr>
          <w:iCs/>
          <w:color w:val="000000" w:themeColor="text1"/>
          <w:kern w:val="24"/>
          <w:lang w:val="en-CA"/>
        </w:rPr>
        <w:t xml:space="preserve"> is fixed, the equations can be solved subject to the following equality constraint:</w:t>
      </w:r>
    </w:p>
    <w:p w:rsidR="004C10EA" w:rsidRDefault="004C10EA" w:rsidP="004C10EA">
      <w:pPr>
        <w:spacing w:line="240" w:lineRule="auto"/>
        <w:jc w:val="right"/>
        <w:rPr>
          <w:rFonts w:ascii="Times New Roman" w:hAnsi="Times New Roman"/>
          <w:iCs/>
          <w:color w:val="000000" w:themeColor="text1"/>
          <w:kern w:val="24"/>
          <w:lang w:val="en-CA"/>
        </w:rPr>
      </w:pPr>
      <m:oMath>
        <m:r>
          <w:rPr>
            <w:rFonts w:ascii="Cambria Math" w:eastAsiaTheme="minorEastAsia" w:hAnsi="Cambria Math" w:cstheme="minorBidi"/>
            <w:color w:val="000000" w:themeColor="text1"/>
            <w:kern w:val="24"/>
            <w:lang w:val="en-CA"/>
          </w:rPr>
          <m:t>h=B</m:t>
        </m:r>
        <m:r>
          <w:rPr>
            <w:rFonts w:ascii="Cambria Math" w:eastAsia="Cambria Math" w:hAnsi="Cambria Math" w:cstheme="minorBidi"/>
            <w:color w:val="000000" w:themeColor="text1"/>
            <w:kern w:val="24"/>
            <w:lang w:val="en-CA"/>
          </w:rPr>
          <m:t>∙E⁡(τ, </m:t>
        </m:r>
        <m:sSup>
          <m:sSupPr>
            <m:ctrlPr>
              <w:rPr>
                <w:rFonts w:ascii="Cambria Math" w:eastAsia="Cambria Math" w:hAnsi="Cambria Math" w:cstheme="minorBidi"/>
                <w:i/>
                <w:iCs/>
                <w:color w:val="000000" w:themeColor="text1"/>
                <w:kern w:val="24"/>
                <w:lang w:val="en-CA"/>
              </w:rPr>
            </m:ctrlPr>
          </m:sSupPr>
          <m:e>
            <m:r>
              <w:rPr>
                <w:rFonts w:ascii="Cambria Math" w:eastAsia="Cambria Math" w:hAnsi="Cambria Math" w:cstheme="minorBidi"/>
                <w:color w:val="000000" w:themeColor="text1"/>
                <w:kern w:val="24"/>
                <w:lang w:val="en-CA"/>
              </w:rPr>
              <m:t>(1-</m:t>
            </m:r>
            <m:f>
              <m:fPr>
                <m:ctrlPr>
                  <w:rPr>
                    <w:rFonts w:ascii="Cambria Math" w:eastAsia="Cambria Math" w:hAnsi="Cambria Math" w:cstheme="minorBidi"/>
                    <w:i/>
                    <w:iCs/>
                    <w:color w:val="000000" w:themeColor="text1"/>
                    <w:kern w:val="24"/>
                    <w:lang w:val="en-CA"/>
                  </w:rPr>
                </m:ctrlPr>
              </m:fPr>
              <m:num>
                <m:sSup>
                  <m:sSupPr>
                    <m:ctrlPr>
                      <w:rPr>
                        <w:rFonts w:ascii="Cambria Math" w:eastAsia="Cambria Math" w:hAnsi="Cambria Math" w:cstheme="minorBidi"/>
                        <w:i/>
                        <w:iCs/>
                        <w:color w:val="000000" w:themeColor="text1"/>
                        <w:kern w:val="24"/>
                        <w:lang w:val="en-CA"/>
                      </w:rPr>
                    </m:ctrlPr>
                  </m:sSupPr>
                  <m:e>
                    <m:r>
                      <w:rPr>
                        <w:rFonts w:ascii="Cambria Math" w:eastAsia="Cambria Math" w:hAnsi="Cambria Math" w:cstheme="minorBidi"/>
                        <w:color w:val="000000" w:themeColor="text1"/>
                        <w:kern w:val="24"/>
                        <w:lang w:val="en-CA"/>
                      </w:rPr>
                      <m:t>A</m:t>
                    </m:r>
                  </m:e>
                  <m:sup>
                    <m:r>
                      <w:rPr>
                        <w:rFonts w:ascii="Cambria Math" w:eastAsia="Cambria Math" w:hAnsi="Cambria Math" w:cstheme="minorBidi"/>
                        <w:color w:val="000000" w:themeColor="text1"/>
                        <w:kern w:val="24"/>
                        <w:lang w:val="en-CA"/>
                      </w:rPr>
                      <m:t>2</m:t>
                    </m:r>
                  </m:sup>
                </m:sSup>
              </m:num>
              <m:den>
                <m:sSup>
                  <m:sSupPr>
                    <m:ctrlPr>
                      <w:rPr>
                        <w:rFonts w:ascii="Cambria Math" w:eastAsia="Cambria Math" w:hAnsi="Cambria Math" w:cstheme="minorBidi"/>
                        <w:i/>
                        <w:iCs/>
                        <w:color w:val="000000" w:themeColor="text1"/>
                        <w:kern w:val="24"/>
                        <w:lang w:val="en-CA"/>
                      </w:rPr>
                    </m:ctrlPr>
                  </m:sSupPr>
                  <m:e>
                    <m:r>
                      <w:rPr>
                        <w:rFonts w:ascii="Cambria Math" w:eastAsia="Cambria Math" w:hAnsi="Cambria Math" w:cstheme="minorBidi"/>
                        <w:color w:val="000000" w:themeColor="text1"/>
                        <w:kern w:val="24"/>
                        <w:lang w:val="en-CA"/>
                      </w:rPr>
                      <m:t>B</m:t>
                    </m:r>
                  </m:e>
                  <m:sup>
                    <m:r>
                      <w:rPr>
                        <w:rFonts w:ascii="Cambria Math" w:eastAsia="Cambria Math" w:hAnsi="Cambria Math" w:cstheme="minorBidi"/>
                        <w:color w:val="000000" w:themeColor="text1"/>
                        <w:kern w:val="24"/>
                        <w:lang w:val="en-CA"/>
                      </w:rPr>
                      <m:t>2</m:t>
                    </m:r>
                  </m:sup>
                </m:sSup>
              </m:den>
            </m:f>
            <m:r>
              <w:rPr>
                <w:rFonts w:ascii="Cambria Math" w:eastAsia="Cambria Math" w:hAnsi="Cambria Math" w:cstheme="minorBidi"/>
                <w:color w:val="000000" w:themeColor="text1"/>
                <w:kern w:val="24"/>
                <w:lang w:val="en-CA"/>
              </w:rPr>
              <m:t>)</m:t>
            </m:r>
          </m:e>
          <m:sup>
            <m:f>
              <m:fPr>
                <m:type m:val="lin"/>
                <m:ctrlPr>
                  <w:rPr>
                    <w:rFonts w:ascii="Cambria Math" w:eastAsia="Cambria Math" w:hAnsi="Cambria Math" w:cstheme="minorBidi"/>
                    <w:i/>
                    <w:iCs/>
                    <w:color w:val="000000" w:themeColor="text1"/>
                    <w:kern w:val="24"/>
                    <w:lang w:val="en-CA"/>
                  </w:rPr>
                </m:ctrlPr>
              </m:fPr>
              <m:num>
                <m:r>
                  <w:rPr>
                    <w:rFonts w:ascii="Cambria Math" w:eastAsia="Cambria Math" w:hAnsi="Cambria Math" w:cstheme="minorBidi"/>
                    <w:color w:val="000000" w:themeColor="text1"/>
                    <w:kern w:val="24"/>
                    <w:lang w:val="en-CA"/>
                  </w:rPr>
                  <m:t>1</m:t>
                </m:r>
              </m:num>
              <m:den>
                <m:r>
                  <w:rPr>
                    <w:rFonts w:ascii="Cambria Math" w:eastAsia="Cambria Math" w:hAnsi="Cambria Math" w:cstheme="minorBidi"/>
                    <w:color w:val="000000" w:themeColor="text1"/>
                    <w:kern w:val="24"/>
                    <w:lang w:val="en-CA"/>
                  </w:rPr>
                  <m:t>2</m:t>
                </m:r>
              </m:den>
            </m:f>
          </m:sup>
        </m:sSup>
        <m:r>
          <w:rPr>
            <w:rFonts w:ascii="Cambria Math" w:eastAsia="Cambria Math" w:hAnsi="Cambria Math" w:cstheme="minorBidi"/>
            <w:color w:val="000000" w:themeColor="text1"/>
            <w:kern w:val="24"/>
            <w:lang w:val="en-CA"/>
          </w:rPr>
          <m:t>)</m:t>
        </m:r>
      </m:oMath>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r>
      <w:r>
        <w:rPr>
          <w:rFonts w:ascii="Times New Roman" w:hAnsi="Times New Roman"/>
          <w:iCs/>
          <w:color w:val="000000" w:themeColor="text1"/>
          <w:kern w:val="24"/>
          <w:lang w:val="en-CA"/>
        </w:rPr>
        <w:tab/>
        <w:t>(</w:t>
      </w:r>
      <w:r w:rsidR="00BA540E">
        <w:rPr>
          <w:rFonts w:ascii="Times New Roman" w:hAnsi="Times New Roman"/>
          <w:iCs/>
          <w:color w:val="000000" w:themeColor="text1"/>
          <w:kern w:val="24"/>
          <w:lang w:val="en-CA"/>
        </w:rPr>
        <w:t>15</w:t>
      </w:r>
      <w:r>
        <w:rPr>
          <w:rFonts w:ascii="Times New Roman" w:hAnsi="Times New Roman"/>
          <w:iCs/>
          <w:color w:val="000000" w:themeColor="text1"/>
          <w:kern w:val="24"/>
          <w:lang w:val="en-CA"/>
        </w:rPr>
        <w:t>)</w:t>
      </w:r>
    </w:p>
    <w:p w:rsidR="004C10EA" w:rsidRDefault="004C10EA" w:rsidP="004C10EA">
      <w:pPr>
        <w:spacing w:line="240" w:lineRule="auto"/>
        <w:jc w:val="right"/>
        <w:rPr>
          <w:rFonts w:ascii="Times New Roman" w:hAnsi="Times New Roman"/>
          <w:iCs/>
          <w:color w:val="000000" w:themeColor="text1"/>
          <w:kern w:val="24"/>
          <w:lang w:val="en-CA"/>
        </w:rPr>
      </w:pPr>
    </w:p>
    <w:p w:rsidR="004C10EA" w:rsidRDefault="004C10EA" w:rsidP="004C10EA">
      <w:proofErr w:type="gramStart"/>
      <w:r>
        <w:rPr>
          <w:lang w:val="en-CA"/>
        </w:rPr>
        <w:t>where</w:t>
      </w:r>
      <w:proofErr w:type="gramEnd"/>
      <w:r>
        <w:rPr>
          <w:lang w:val="en-CA"/>
        </w:rPr>
        <w:t xml:space="preserve"> the function </w:t>
      </w:r>
      <m:oMath>
        <m:r>
          <w:rPr>
            <w:rFonts w:ascii="Cambria Math" w:hAnsi="Cambria Math"/>
            <w:color w:val="000000" w:themeColor="text1"/>
            <w:kern w:val="24"/>
            <w:lang w:val="en-CA"/>
          </w:rPr>
          <m:t>E(</m:t>
        </m:r>
        <m:r>
          <w:rPr>
            <w:rFonts w:ascii="Cambria Math" w:eastAsia="Cambria Math" w:hAnsi="Cambria Math" w:cstheme="minorBidi"/>
            <w:color w:val="000000" w:themeColor="text1"/>
            <w:kern w:val="24"/>
            <w:lang w:val="en-CA"/>
          </w:rPr>
          <m:t>)</m:t>
        </m:r>
      </m:oMath>
      <w:r>
        <w:rPr>
          <w:i/>
          <w:lang w:val="en-CA"/>
        </w:rPr>
        <w:t xml:space="preserve"> </w:t>
      </w:r>
      <w:r>
        <w:rPr>
          <w:lang w:val="en-CA"/>
        </w:rPr>
        <w:t>is an incomplete elliptic integral of the second kind. This relation</w:t>
      </w:r>
      <w:r w:rsidR="00443632">
        <w:rPr>
          <w:lang w:val="en-CA"/>
        </w:rPr>
        <w:t>ship</w:t>
      </w:r>
      <w:r>
        <w:rPr>
          <w:lang w:val="en-CA"/>
        </w:rPr>
        <w:t xml:space="preserve"> specifies that the arc</w:t>
      </w:r>
      <w:r w:rsidR="00A708E4">
        <w:rPr>
          <w:lang w:val="en-CA"/>
        </w:rPr>
        <w:t xml:space="preserve"> </w:t>
      </w:r>
      <w:r>
        <w:rPr>
          <w:lang w:val="en-CA"/>
        </w:rPr>
        <w:t xml:space="preserve">length of the ellipse segment must equal the initial </w:t>
      </w:r>
      <w:r w:rsidR="00E27BDA">
        <w:rPr>
          <w:lang w:val="en-CA"/>
        </w:rPr>
        <w:t xml:space="preserve">notch </w:t>
      </w:r>
      <w:proofErr w:type="gramStart"/>
      <w:r w:rsidR="00E27BDA">
        <w:rPr>
          <w:lang w:val="en-CA"/>
        </w:rPr>
        <w:t>width</w:t>
      </w:r>
      <w:r>
        <w:rPr>
          <w:lang w:val="en-CA"/>
        </w:rPr>
        <w:t xml:space="preserve"> </w:t>
      </w:r>
      <m:oMath>
        <w:proofErr w:type="gramEnd"/>
        <m:r>
          <w:rPr>
            <w:rFonts w:ascii="Cambria Math" w:hAnsi="Cambria Math"/>
            <w:color w:val="000000" w:themeColor="text1"/>
            <w:kern w:val="24"/>
            <w:lang w:val="en-CA"/>
          </w:rPr>
          <m:t>h</m:t>
        </m:r>
      </m:oMath>
      <w:r>
        <w:rPr>
          <w:lang w:val="en-CA"/>
        </w:rPr>
        <w:t>,</w:t>
      </w:r>
      <w:r w:rsidRPr="004C10EA">
        <w:rPr>
          <w:lang w:val="en-CA"/>
        </w:rPr>
        <w:t xml:space="preserve"> </w:t>
      </w:r>
      <w:r>
        <w:rPr>
          <w:lang w:val="en-CA"/>
        </w:rPr>
        <w:t xml:space="preserve">which implies that the neutral axis does not undergo any deformation during bending. </w:t>
      </w:r>
    </w:p>
    <w:p w:rsidR="00BA369D" w:rsidRDefault="0005600D" w:rsidP="00BA369D">
      <w:pPr>
        <w:keepNext/>
        <w:ind w:left="1440" w:hanging="1440"/>
        <w:jc w:val="center"/>
      </w:pPr>
      <w:r>
        <w:rPr>
          <w:noProof/>
          <w:lang w:val="en-CA" w:eastAsia="en-CA"/>
        </w:rPr>
        <w:lastRenderedPageBreak/>
        <w:drawing>
          <wp:inline distT="0" distB="0" distL="0" distR="0">
            <wp:extent cx="290195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24466" t="22917" r="26710" b="13622"/>
                    <a:stretch/>
                  </pic:blipFill>
                  <pic:spPr bwMode="auto">
                    <a:xfrm>
                      <a:off x="0" y="0"/>
                      <a:ext cx="2901950" cy="2514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C95BFD" w:rsidRPr="00C95BFD">
        <w:rPr>
          <w:noProof/>
        </w:rPr>
        <w:t xml:space="preserve"> </w:t>
      </w:r>
    </w:p>
    <w:p w:rsidR="00D64181" w:rsidRDefault="00BA369D" w:rsidP="00BA369D">
      <w:pPr>
        <w:pStyle w:val="Caption"/>
        <w:jc w:val="center"/>
      </w:pPr>
      <w:bookmarkStart w:id="36" w:name="_Ref477350730"/>
      <w:r>
        <w:t xml:space="preserve">Figure </w:t>
      </w:r>
      <w:fldSimple w:instr=" SEQ Figure \* ARABIC ">
        <w:r w:rsidR="00340323">
          <w:rPr>
            <w:noProof/>
          </w:rPr>
          <w:t>10</w:t>
        </w:r>
      </w:fldSimple>
      <w:bookmarkEnd w:id="36"/>
      <w:r>
        <w:t xml:space="preserve">: </w:t>
      </w:r>
      <w:r w:rsidR="00D64181">
        <w:t>Ellipse Segment Shape Fit</w:t>
      </w:r>
    </w:p>
    <w:p w:rsidR="004C10EA" w:rsidRDefault="004C10EA" w:rsidP="004C10EA">
      <w:pPr>
        <w:rPr>
          <w:lang w:val="en-CA"/>
        </w:rPr>
      </w:pPr>
      <w:r>
        <w:rPr>
          <w:lang w:val="en-CA"/>
        </w:rPr>
        <w:t>With the shape of the ellipse known, the variation of curvature along its length is computed as:</w:t>
      </w:r>
    </w:p>
    <w:p w:rsidR="004C10EA" w:rsidRDefault="00744E32" w:rsidP="004C10EA">
      <w:pPr>
        <w:jc w:val="right"/>
      </w:pPr>
      <w:r w:rsidRPr="00744E32">
        <w:rPr>
          <w:noProof/>
        </w:rPr>
      </w:r>
      <w:r w:rsidR="00C47EB1">
        <w:rPr>
          <w:noProof/>
        </w:rPr>
        <w:pict>
          <v:shape id="_x0000_s1027" type="#_x0000_t202" style="width:281.35pt;height:46.6pt;visibility:visible;mso-wrap-style:none;mso-position-horizontal-relative:char;mso-position-vertical-relative:line" filled="f" stroked="f">
            <v:textbox style="mso-fit-shape-to-text:t" inset="0,0,0,0">
              <w:txbxContent>
                <w:p w:rsidR="00C47EB1" w:rsidRPr="000B3E47" w:rsidRDefault="00C47EB1" w:rsidP="004C10EA">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lang w:val="en-CA"/>
                        </w:rPr>
                        <m:t>k(t)=</m:t>
                      </m:r>
                      <m:f>
                        <m:fPr>
                          <m:ctrlPr>
                            <w:rPr>
                              <w:rFonts w:ascii="Cambria Math" w:hAnsi="Cambria Math" w:cstheme="minorBidi"/>
                              <w:i/>
                              <w:iCs/>
                              <w:color w:val="000000" w:themeColor="text1"/>
                              <w:kern w:val="24"/>
                              <w:lang w:val="en-CA"/>
                            </w:rPr>
                          </m:ctrlPr>
                        </m:fPr>
                        <m:num>
                          <m:r>
                            <w:rPr>
                              <w:rFonts w:ascii="Cambria Math" w:hAnsi="Cambria Math" w:cstheme="minorBidi"/>
                              <w:color w:val="000000" w:themeColor="text1"/>
                              <w:kern w:val="24"/>
                              <w:lang w:val="en-CA"/>
                            </w:rPr>
                            <m:t>AB</m:t>
                          </m:r>
                        </m:num>
                        <m:den>
                          <m:sSup>
                            <m:sSupPr>
                              <m:ctrlPr>
                                <w:rPr>
                                  <w:rFonts w:ascii="Cambria Math" w:hAnsi="Cambria Math" w:cstheme="minorBidi"/>
                                  <w:i/>
                                  <w:iCs/>
                                  <w:color w:val="000000" w:themeColor="text1"/>
                                  <w:kern w:val="24"/>
                                  <w:lang w:val="en-CA"/>
                                </w:rPr>
                              </m:ctrlPr>
                            </m:sSupPr>
                            <m:e>
                              <m:d>
                                <m:dPr>
                                  <m:ctrlPr>
                                    <w:rPr>
                                      <w:rFonts w:ascii="Cambria Math" w:hAnsi="Cambria Math" w:cstheme="minorBidi"/>
                                      <w:i/>
                                      <w:iCs/>
                                      <w:color w:val="000000" w:themeColor="text1"/>
                                      <w:kern w:val="24"/>
                                      <w:lang w:val="en-CA"/>
                                    </w:rPr>
                                  </m:ctrlPr>
                                </m:dPr>
                                <m:e>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A</m:t>
                                      </m:r>
                                    </m:e>
                                    <m:sup>
                                      <m:r>
                                        <w:rPr>
                                          <w:rFonts w:ascii="Cambria Math" w:hAnsi="Cambria Math" w:cstheme="minorBidi"/>
                                          <w:color w:val="000000" w:themeColor="text1"/>
                                          <w:kern w:val="24"/>
                                          <w:lang w:val="en-CA"/>
                                        </w:rPr>
                                        <m:t>2</m:t>
                                      </m:r>
                                    </m:sup>
                                  </m:sSup>
                                  <m:sSup>
                                    <m:sSupPr>
                                      <m:ctrlPr>
                                        <w:rPr>
                                          <w:rFonts w:ascii="Cambria Math" w:hAnsi="Cambria Math" w:cstheme="minorBidi"/>
                                          <w:i/>
                                          <w:iCs/>
                                          <w:color w:val="000000" w:themeColor="text1"/>
                                          <w:kern w:val="24"/>
                                          <w:lang w:val="en-CA"/>
                                        </w:rPr>
                                      </m:ctrlPr>
                                    </m:sSupPr>
                                    <m:e>
                                      <m:r>
                                        <m:rPr>
                                          <m:sty m:val="p"/>
                                        </m:rPr>
                                        <w:rPr>
                                          <w:rFonts w:ascii="Cambria Math" w:hAnsi="Cambria Math" w:cstheme="minorBidi"/>
                                          <w:color w:val="000000" w:themeColor="text1"/>
                                          <w:kern w:val="24"/>
                                          <w:lang w:val="en-CA"/>
                                        </w:rPr>
                                        <m:t>cos</m:t>
                                      </m:r>
                                      <m:r>
                                        <w:rPr>
                                          <w:rFonts w:ascii="Cambria Math" w:hAnsi="Cambria Math" w:cstheme="minorBidi"/>
                                          <w:color w:val="000000" w:themeColor="text1"/>
                                          <w:kern w:val="24"/>
                                          <w:lang w:val="en-CA"/>
                                        </w:rPr>
                                        <m:t>⁡(τ)</m:t>
                                      </m:r>
                                    </m:e>
                                    <m:sup>
                                      <m:r>
                                        <w:rPr>
                                          <w:rFonts w:ascii="Cambria Math" w:hAnsi="Cambria Math" w:cstheme="minorBidi"/>
                                          <w:color w:val="000000" w:themeColor="text1"/>
                                          <w:kern w:val="24"/>
                                          <w:lang w:val="en-CA"/>
                                        </w:rPr>
                                        <m:t>2</m:t>
                                      </m:r>
                                    </m:sup>
                                  </m:sSup>
                                  <m:r>
                                    <w:rPr>
                                      <w:rFonts w:ascii="Cambria Math" w:hAnsi="Cambria Math" w:cstheme="minorBidi"/>
                                      <w:color w:val="000000" w:themeColor="text1"/>
                                      <w:kern w:val="24"/>
                                      <w:lang w:val="en-CA"/>
                                    </w:rPr>
                                    <m:t>+</m:t>
                                  </m:r>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B</m:t>
                                      </m:r>
                                    </m:e>
                                    <m:sup>
                                      <m:r>
                                        <w:rPr>
                                          <w:rFonts w:ascii="Cambria Math" w:hAnsi="Cambria Math" w:cstheme="minorBidi"/>
                                          <w:color w:val="000000" w:themeColor="text1"/>
                                          <w:kern w:val="24"/>
                                          <w:lang w:val="en-CA"/>
                                        </w:rPr>
                                        <m:t>2</m:t>
                                      </m:r>
                                    </m:sup>
                                  </m:sSup>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sin(τ)</m:t>
                                      </m:r>
                                    </m:e>
                                    <m:sup>
                                      <m:r>
                                        <w:rPr>
                                          <w:rFonts w:ascii="Cambria Math" w:hAnsi="Cambria Math" w:cstheme="minorBidi"/>
                                          <w:color w:val="000000" w:themeColor="text1"/>
                                          <w:kern w:val="24"/>
                                          <w:lang w:val="en-CA"/>
                                        </w:rPr>
                                        <m:t>2</m:t>
                                      </m:r>
                                    </m:sup>
                                  </m:sSup>
                                </m:e>
                              </m:d>
                            </m:e>
                            <m:sup>
                              <m:f>
                                <m:fPr>
                                  <m:type m:val="lin"/>
                                  <m:ctrlPr>
                                    <w:rPr>
                                      <w:rFonts w:ascii="Cambria Math" w:hAnsi="Cambria Math" w:cstheme="minorBidi"/>
                                      <w:i/>
                                      <w:iCs/>
                                      <w:color w:val="000000" w:themeColor="text1"/>
                                      <w:kern w:val="24"/>
                                      <w:lang w:val="en-CA"/>
                                    </w:rPr>
                                  </m:ctrlPr>
                                </m:fPr>
                                <m:num>
                                  <m:r>
                                    <w:rPr>
                                      <w:rFonts w:ascii="Cambria Math" w:hAnsi="Cambria Math" w:cstheme="minorBidi"/>
                                      <w:color w:val="000000" w:themeColor="text1"/>
                                      <w:kern w:val="24"/>
                                      <w:lang w:val="en-CA"/>
                                    </w:rPr>
                                    <m:t>3</m:t>
                                  </m:r>
                                </m:num>
                                <m:den>
                                  <m:r>
                                    <w:rPr>
                                      <w:rFonts w:ascii="Cambria Math" w:hAnsi="Cambria Math" w:cstheme="minorBidi"/>
                                      <w:color w:val="000000" w:themeColor="text1"/>
                                      <w:kern w:val="24"/>
                                      <w:lang w:val="en-CA"/>
                                    </w:rPr>
                                    <m:t>2</m:t>
                                  </m:r>
                                </m:den>
                              </m:f>
                            </m:sup>
                          </m:sSup>
                        </m:den>
                      </m:f>
                    </m:oMath>
                  </m:oMathPara>
                </w:p>
              </w:txbxContent>
            </v:textbox>
            <w10:wrap type="none"/>
            <w10:anchorlock/>
          </v:shape>
        </w:pict>
      </w:r>
      <w:r w:rsidR="004C10EA">
        <w:tab/>
      </w:r>
      <w:r w:rsidR="004C10EA">
        <w:tab/>
      </w:r>
      <w:r w:rsidR="004C10EA">
        <w:tab/>
      </w:r>
      <w:r w:rsidR="004C10EA">
        <w:tab/>
        <w:t>(</w:t>
      </w:r>
      <w:r w:rsidR="00BA540E">
        <w:t>16</w:t>
      </w:r>
      <w:r w:rsidR="004C10EA">
        <w:t>)</w:t>
      </w:r>
    </w:p>
    <w:p w:rsidR="00786A2F" w:rsidRDefault="00EC1D66" w:rsidP="00786A2F">
      <w:proofErr w:type="gramStart"/>
      <w:r>
        <w:t>where</w:t>
      </w:r>
      <w:proofErr w:type="gramEnd"/>
      <w:r>
        <w:t xml:space="preserve"> </w:t>
      </w:r>
      <m:oMath>
        <m:r>
          <w:rPr>
            <w:rFonts w:ascii="Cambria Math" w:hAnsi="Cambria Math" w:cstheme="minorBidi"/>
            <w:color w:val="000000" w:themeColor="text1"/>
            <w:kern w:val="24"/>
            <w:lang w:val="en-CA"/>
          </w:rPr>
          <m:t>k(t)</m:t>
        </m:r>
      </m:oMath>
      <w:r>
        <w:rPr>
          <w:iCs/>
          <w:color w:val="000000" w:themeColor="text1"/>
          <w:kern w:val="24"/>
          <w:lang w:val="en-CA"/>
        </w:rPr>
        <w:t xml:space="preserve"> is the curvature of the neutral axis </w:t>
      </w:r>
      <m:oMath>
        <m:acc>
          <m:accPr>
            <m:chr m:val="̅"/>
            <m:ctrlPr>
              <w:rPr>
                <w:rFonts w:ascii="Cambria Math" w:eastAsiaTheme="minorEastAsia" w:hAnsi="Cambria Math" w:cstheme="minorBidi"/>
                <w:i/>
                <w:iCs/>
                <w:color w:val="000000" w:themeColor="text1"/>
                <w:kern w:val="24"/>
                <w:lang w:val="en-CA"/>
              </w:rPr>
            </m:ctrlPr>
          </m:accPr>
          <m:e>
            <m:r>
              <w:rPr>
                <w:rFonts w:ascii="Cambria Math" w:hAnsi="Cambria Math" w:cstheme="minorBidi"/>
                <w:color w:val="000000" w:themeColor="text1"/>
                <w:kern w:val="24"/>
                <w:lang w:val="en-CA"/>
              </w:rPr>
              <m:t>y</m:t>
            </m:r>
          </m:e>
        </m:acc>
      </m:oMath>
      <w:r>
        <w:rPr>
          <w:iCs/>
          <w:color w:val="000000" w:themeColor="text1"/>
          <w:kern w:val="24"/>
          <w:lang w:val="en-CA"/>
        </w:rPr>
        <w:t xml:space="preserve">. </w:t>
      </w:r>
      <w:r>
        <w:t xml:space="preserve"> </w:t>
      </w:r>
      <w:r w:rsidR="00786A2F">
        <w:t xml:space="preserve">The curvature </w:t>
      </w:r>
      <w:r>
        <w:t xml:space="preserve">of the midline of the tube </w:t>
      </w:r>
      <m:oMath>
        <m:sSup>
          <m:sSupPr>
            <m:ctrlPr>
              <w:rPr>
                <w:rFonts w:ascii="Cambria Math" w:eastAsiaTheme="minorEastAsia" w:hAnsi="Cambria Math" w:cstheme="minorBidi"/>
                <w:i/>
                <w:iCs/>
                <w:color w:val="000000" w:themeColor="text1"/>
                <w:kern w:val="24"/>
                <w:lang w:val="en-CA"/>
              </w:rPr>
            </m:ctrlPr>
          </m:sSupPr>
          <m:e>
            <m:r>
              <w:rPr>
                <w:rFonts w:ascii="Cambria Math" w:hAnsi="Cambria Math" w:cstheme="minorBidi"/>
                <w:color w:val="000000" w:themeColor="text1"/>
                <w:kern w:val="24"/>
                <w:lang w:val="en-CA"/>
              </w:rPr>
              <m:t>k(t)</m:t>
            </m:r>
          </m:e>
          <m:sup>
            <m:r>
              <w:rPr>
                <w:rFonts w:ascii="Cambria Math" w:hAnsi="Cambria Math" w:cstheme="minorBidi"/>
                <w:color w:val="000000" w:themeColor="text1"/>
                <w:kern w:val="24"/>
                <w:lang w:val="en-CA"/>
              </w:rPr>
              <m:t>'</m:t>
            </m:r>
          </m:sup>
        </m:sSup>
      </m:oMath>
      <w:r>
        <w:t xml:space="preserve"> is computed as</w:t>
      </w:r>
      <w:r w:rsidR="00786A2F">
        <w:t>:</w:t>
      </w:r>
    </w:p>
    <w:p w:rsidR="00786A2F" w:rsidRPr="00D64181" w:rsidRDefault="00744E32" w:rsidP="00786A2F">
      <w:pPr>
        <w:jc w:val="right"/>
      </w:pPr>
      <w:r w:rsidRPr="00744E32">
        <w:rPr>
          <w:noProof/>
        </w:rPr>
      </w:r>
      <w:r w:rsidR="00C47EB1">
        <w:rPr>
          <w:noProof/>
        </w:rPr>
        <w:pict>
          <v:shape id="TextBox 9" o:spid="_x0000_s1026" type="#_x0000_t202" style="width:155.45pt;height:45.25pt;visibility:visible;mso-wrap-style:none;mso-position-horizontal-relative:char;mso-position-vertical-relative:line" filled="f" stroked="f">
            <v:textbox style="mso-fit-shape-to-text:t" inset="0,0,0,0">
              <w:txbxContent>
                <w:p w:rsidR="00C47EB1" w:rsidRPr="00786A2F" w:rsidRDefault="00C47EB1" w:rsidP="00786A2F">
                  <w:pPr>
                    <w:pStyle w:val="NormalWeb"/>
                    <w:spacing w:before="0" w:beforeAutospacing="0" w:after="0" w:afterAutospacing="0"/>
                  </w:pPr>
                  <m:oMathPara>
                    <m:oMathParaPr>
                      <m:jc m:val="centerGroup"/>
                    </m:oMathParaPr>
                    <m:oMath>
                      <m:sSup>
                        <m:sSupPr>
                          <m:ctrlPr>
                            <w:rPr>
                              <w:rFonts w:ascii="Cambria Math" w:hAnsi="Cambria Math" w:cstheme="minorBidi"/>
                              <w:i/>
                              <w:iCs/>
                              <w:color w:val="000000" w:themeColor="text1"/>
                              <w:kern w:val="24"/>
                              <w:lang w:val="en-CA"/>
                            </w:rPr>
                          </m:ctrlPr>
                        </m:sSupPr>
                        <m:e>
                          <m:r>
                            <w:rPr>
                              <w:rFonts w:ascii="Cambria Math" w:hAnsi="Cambria Math" w:cstheme="minorBidi"/>
                              <w:color w:val="000000" w:themeColor="text1"/>
                              <w:kern w:val="24"/>
                              <w:lang w:val="en-CA"/>
                            </w:rPr>
                            <m:t>k(t)</m:t>
                          </m:r>
                        </m:e>
                        <m:sup>
                          <m:r>
                            <w:rPr>
                              <w:rFonts w:ascii="Cambria Math" w:hAnsi="Cambria Math" w:cstheme="minorBidi"/>
                              <w:color w:val="000000" w:themeColor="text1"/>
                              <w:kern w:val="24"/>
                              <w:lang w:val="en-CA"/>
                            </w:rPr>
                            <m:t>'</m:t>
                          </m:r>
                        </m:sup>
                      </m:sSup>
                      <m:r>
                        <w:rPr>
                          <w:rFonts w:ascii="Cambria Math" w:hAnsi="Cambria Math" w:cstheme="minorBidi"/>
                          <w:color w:val="000000" w:themeColor="text1"/>
                          <w:kern w:val="24"/>
                          <w:lang w:val="en-CA"/>
                        </w:rPr>
                        <m:t>=</m:t>
                      </m:r>
                      <m:f>
                        <m:fPr>
                          <m:ctrlPr>
                            <w:rPr>
                              <w:rFonts w:ascii="Cambria Math" w:hAnsi="Cambria Math" w:cstheme="minorBidi"/>
                              <w:i/>
                              <w:iCs/>
                              <w:color w:val="000000" w:themeColor="text1"/>
                              <w:kern w:val="24"/>
                              <w:lang w:val="en-CA"/>
                            </w:rPr>
                          </m:ctrlPr>
                        </m:fPr>
                        <m:num>
                          <m:r>
                            <w:rPr>
                              <w:rFonts w:ascii="Cambria Math" w:hAnsi="Cambria Math" w:cstheme="minorBidi"/>
                              <w:color w:val="000000" w:themeColor="text1"/>
                              <w:kern w:val="24"/>
                              <w:lang w:val="en-CA"/>
                            </w:rPr>
                            <m:t>k(t)</m:t>
                          </m:r>
                        </m:num>
                        <m:den>
                          <m:r>
                            <w:rPr>
                              <w:rFonts w:ascii="Cambria Math" w:hAnsi="Cambria Math" w:cstheme="minorBidi"/>
                              <w:color w:val="000000" w:themeColor="text1"/>
                              <w:kern w:val="24"/>
                              <w:lang w:val="en-CA"/>
                            </w:rPr>
                            <m:t>1-k</m:t>
                          </m:r>
                          <m:d>
                            <m:dPr>
                              <m:ctrlPr>
                                <w:rPr>
                                  <w:rFonts w:ascii="Cambria Math" w:hAnsi="Cambria Math" w:cstheme="minorBidi"/>
                                  <w:i/>
                                  <w:iCs/>
                                  <w:color w:val="000000" w:themeColor="text1"/>
                                  <w:kern w:val="24"/>
                                  <w:lang w:val="en-CA"/>
                                </w:rPr>
                              </m:ctrlPr>
                            </m:dPr>
                            <m:e>
                              <m:r>
                                <w:rPr>
                                  <w:rFonts w:ascii="Cambria Math" w:hAnsi="Cambria Math" w:cstheme="minorBidi"/>
                                  <w:color w:val="000000" w:themeColor="text1"/>
                                  <w:kern w:val="24"/>
                                  <w:lang w:val="en-CA"/>
                                </w:rPr>
                                <m:t>t</m:t>
                              </m:r>
                            </m:e>
                          </m:d>
                          <m:r>
                            <w:rPr>
                              <w:rFonts w:ascii="Cambria Math" w:eastAsia="Cambria Math" w:hAnsi="Cambria Math" w:cstheme="minorBidi"/>
                              <w:color w:val="000000" w:themeColor="text1"/>
                              <w:kern w:val="24"/>
                              <w:lang w:val="en-CA"/>
                            </w:rPr>
                            <m:t>∙</m:t>
                          </m:r>
                          <m:acc>
                            <m:accPr>
                              <m:chr m:val="̅"/>
                              <m:ctrlPr>
                                <w:rPr>
                                  <w:rFonts w:ascii="Cambria Math" w:hAnsi="Cambria Math" w:cstheme="minorBidi"/>
                                  <w:i/>
                                  <w:iCs/>
                                  <w:color w:val="000000" w:themeColor="text1"/>
                                  <w:kern w:val="24"/>
                                  <w:lang w:val="en-CA"/>
                                </w:rPr>
                              </m:ctrlPr>
                            </m:accPr>
                            <m:e>
                              <m:r>
                                <w:rPr>
                                  <w:rFonts w:ascii="Cambria Math" w:hAnsi="Cambria Math" w:cstheme="minorBidi"/>
                                  <w:color w:val="000000" w:themeColor="text1"/>
                                  <w:kern w:val="24"/>
                                  <w:lang w:val="en-CA"/>
                                </w:rPr>
                                <m:t>y</m:t>
                              </m:r>
                            </m:e>
                          </m:acc>
                        </m:den>
                      </m:f>
                    </m:oMath>
                  </m:oMathPara>
                </w:p>
              </w:txbxContent>
            </v:textbox>
            <w10:wrap type="none"/>
            <w10:anchorlock/>
          </v:shape>
        </w:pict>
      </w:r>
      <w:r w:rsidR="00786A2F">
        <w:tab/>
      </w:r>
      <w:r w:rsidR="00786A2F">
        <w:tab/>
      </w:r>
      <w:r w:rsidR="00786A2F">
        <w:tab/>
      </w:r>
      <w:r w:rsidR="00786A2F">
        <w:tab/>
      </w:r>
      <w:r w:rsidR="00786A2F">
        <w:tab/>
      </w:r>
      <w:r w:rsidR="00786A2F">
        <w:tab/>
        <w:t>(</w:t>
      </w:r>
      <w:r w:rsidR="00BA540E">
        <w:t>17</w:t>
      </w:r>
      <w:r w:rsidR="00786A2F">
        <w:t>)</w:t>
      </w:r>
    </w:p>
    <w:p w:rsidR="002408D4" w:rsidRPr="002F1E94" w:rsidRDefault="004D3365" w:rsidP="00EC1D66">
      <w:pPr>
        <w:rPr>
          <w:highlight w:val="yellow"/>
        </w:rPr>
      </w:pPr>
      <w:r>
        <w:tab/>
        <w:t xml:space="preserve">With </w:t>
      </w:r>
      <w:r w:rsidR="00EC1D66">
        <w:t xml:space="preserve">the curvature known, the force required </w:t>
      </w:r>
      <w:r w:rsidR="00765A76">
        <w:t xml:space="preserve">at the wrist’s tip </w:t>
      </w:r>
      <w:r w:rsidR="00EC1D66">
        <w:t>to articulate the notch</w:t>
      </w:r>
      <w:r w:rsidR="00765A76">
        <w:t>es</w:t>
      </w:r>
      <w:r w:rsidR="00EC1D66">
        <w:t xml:space="preserve"> to a desired bending angle can be computed by integrating equation (6). However, </w:t>
      </w:r>
      <w:r>
        <w:t>friction loss</w:t>
      </w:r>
      <w:r w:rsidR="004A3368">
        <w:t>es from the</w:t>
      </w:r>
      <w:r w:rsidR="002408D4">
        <w:t xml:space="preserve"> cable navigating around the corner</w:t>
      </w:r>
      <w:r w:rsidR="00765A76">
        <w:t>s</w:t>
      </w:r>
      <w:r w:rsidR="002408D4">
        <w:t xml:space="preserve"> of a notch </w:t>
      </w:r>
      <w:r>
        <w:t>must be accounted for</w:t>
      </w:r>
      <w:r w:rsidR="002408D4">
        <w:t>.</w:t>
      </w:r>
      <w:r w:rsidR="004C10EA">
        <w:t xml:space="preserve"> A simple model for this friction loss has been presented in </w:t>
      </w:r>
      <w:r w:rsidR="00744E32">
        <w:fldChar w:fldCharType="begin" w:fldLock="1"/>
      </w:r>
      <w:r w:rsidR="00234A1C">
        <w:instrText>ADDIN CSL_CITATION { "citationItems" : [ { "id" : "ITEM-1", "itemData" : { "DOI" : "10.1109/TMECH.2016.2612833", "ISSN" : "1083-4435", "author" : [ { "dropping-particle" : "", "family" : "Gao", "given" : "Anzhu", "non-dropping-particle" : "", "parse-names" : false, "suffix" : "" }, { "dropping-particle" : "", "family" : "Murphy", "given" : "Ryan", "non-dropping-particle" : "", "parse-names" : false, "suffix" : "" }, { "dropping-particle" : "", "family" : "Liu", "given" : "Hao", "non-dropping-particle" : "", "parse-names" : false, "suffix" : "" }, { "dropping-particle" : "", "family" : "Iordachita", "given" : "Iulian", "non-dropping-particle" : "", "parse-names" : false, "suffix" : "" }, { "dropping-particle" : "", "family" : "Armand", "given" : "Mehran", "non-dropping-particle" : "", "parse-names" : false, "suffix" : "" } ], "container-title" : "IEEE/ASME Transactions on Mechatronics", "id" : "ITEM-1", "issued" : { "date-parts" : [ [ "2016" ] ] }, "title" : "Mechanical Model of Dexterous Continuum Manipulators with Compliant Joints and Tendon/External Force Interactions", "type" : "article-journal" }, "uris" : [ "http://www.mendeley.com/documents/?uuid=da485d4b-88a9-452a-9fa0-32ae26ab4431" ] } ], "mendeley" : { "formattedCitation" : "[14]", "plainTextFormattedCitation" : "[14]", "previouslyFormattedCitation" : "[14]" }, "properties" : { "noteIndex" : 0 }, "schema" : "https://github.com/citation-style-language/schema/raw/master/csl-citation.json" }</w:instrText>
      </w:r>
      <w:r w:rsidR="00744E32">
        <w:fldChar w:fldCharType="separate"/>
      </w:r>
      <w:r w:rsidR="00165B9E" w:rsidRPr="00165B9E">
        <w:rPr>
          <w:noProof/>
        </w:rPr>
        <w:t>[14]</w:t>
      </w:r>
      <w:r w:rsidR="00744E32">
        <w:fldChar w:fldCharType="end"/>
      </w:r>
      <w:r w:rsidR="004C10EA">
        <w:t xml:space="preserve">. </w:t>
      </w:r>
      <w:r w:rsidR="002408D4">
        <w:t xml:space="preserve"> </w:t>
      </w:r>
      <w:r w:rsidR="002408D4" w:rsidRPr="002F1E94">
        <w:rPr>
          <w:highlight w:val="yellow"/>
        </w:rPr>
        <w:t>The actuation force applied on the cable</w:t>
      </w:r>
      <w:r w:rsidR="00C12C20" w:rsidRPr="002F1E94">
        <w:rPr>
          <w:highlight w:val="yellow"/>
        </w:rPr>
        <w:t xml:space="preserve">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F</m:t>
            </m:r>
          </m:e>
          <m:sub>
            <m:r>
              <w:rPr>
                <w:rFonts w:ascii="Cambria Math" w:hAnsi="Cambria Math"/>
                <w:color w:val="000000" w:themeColor="text1"/>
                <w:kern w:val="24"/>
                <w:lang w:val="en-CA"/>
              </w:rPr>
              <m:t>T</m:t>
            </m:r>
          </m:sub>
        </m:sSub>
      </m:oMath>
      <w:r w:rsidR="002408D4" w:rsidRPr="002F1E94">
        <w:rPr>
          <w:highlight w:val="yellow"/>
        </w:rPr>
        <w:t xml:space="preserve"> is therefore:</w:t>
      </w:r>
    </w:p>
    <w:p w:rsidR="00D64181" w:rsidRDefault="00744E32" w:rsidP="002408D4">
      <w:pPr>
        <w:jc w:val="right"/>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T</m:t>
            </m:r>
          </m:sub>
        </m:sSub>
        <m:r>
          <w:rPr>
            <w:rFonts w:ascii="Cambria Math" w:hAnsi="Cambria Math"/>
            <w:highlight w:val="yellow"/>
          </w:rPr>
          <m:t>=</m:t>
        </m:r>
        <m:sSup>
          <m:sSupPr>
            <m:ctrlPr>
              <w:rPr>
                <w:rFonts w:ascii="Cambria Math" w:hAnsi="Cambria Math"/>
                <w:i/>
                <w:highlight w:val="yellow"/>
              </w:rPr>
            </m:ctrlPr>
          </m:sSupPr>
          <m:e>
            <m:d>
              <m:dPr>
                <m:ctrlPr>
                  <w:rPr>
                    <w:rFonts w:ascii="Cambria Math" w:hAnsi="Cambria Math"/>
                    <w:i/>
                    <w:highlight w:val="yellow"/>
                  </w:rPr>
                </m:ctrlPr>
              </m:dPr>
              <m:e>
                <m:f>
                  <m:fPr>
                    <m:ctrlPr>
                      <w:rPr>
                        <w:rFonts w:ascii="Cambria Math" w:hAnsi="Cambria Math"/>
                        <w:i/>
                        <w:highlight w:val="yellow"/>
                      </w:rPr>
                    </m:ctrlPr>
                  </m:fPr>
                  <m:num>
                    <m:func>
                      <m:funcPr>
                        <m:ctrlPr>
                          <w:rPr>
                            <w:rFonts w:ascii="Cambria Math" w:hAnsi="Cambria Math"/>
                            <w:highlight w:val="yellow"/>
                          </w:rPr>
                        </m:ctrlPr>
                      </m:funcPr>
                      <m:fName>
                        <m:r>
                          <m:rPr>
                            <m:sty m:val="p"/>
                          </m:rPr>
                          <w:rPr>
                            <w:rFonts w:ascii="Cambria Math" w:hAnsi="Cambria Math"/>
                            <w:highlight w:val="yellow"/>
                          </w:rPr>
                          <m:t>sin</m:t>
                        </m:r>
                      </m:fName>
                      <m:e>
                        <m:d>
                          <m:dPr>
                            <m:ctrlPr>
                              <w:rPr>
                                <w:rFonts w:ascii="Cambria Math" w:hAnsi="Cambria Math"/>
                                <w:i/>
                                <w:highlight w:val="yellow"/>
                              </w:rPr>
                            </m:ctrlPr>
                          </m:dPr>
                          <m:e>
                            <m:r>
                              <w:rPr>
                                <w:rFonts w:ascii="Cambria Math" w:hAnsi="Cambria Math"/>
                                <w:highlight w:val="yellow"/>
                              </w:rPr>
                              <m:t>ξ/2</m:t>
                            </m:r>
                          </m:e>
                        </m:d>
                      </m:e>
                    </m:fun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μ</m:t>
                        </m:r>
                      </m:e>
                      <m:sub>
                        <m:r>
                          <w:rPr>
                            <w:rFonts w:ascii="Cambria Math" w:hAnsi="Cambria Math"/>
                            <w:highlight w:val="yellow"/>
                          </w:rPr>
                          <m:t>s</m:t>
                        </m:r>
                      </m:sub>
                    </m:sSub>
                    <m:r>
                      <m:rPr>
                        <m:sty m:val="p"/>
                      </m:rPr>
                      <w:rPr>
                        <w:rFonts w:ascii="Cambria Math" w:hAnsi="Cambria Math"/>
                        <w:highlight w:val="yellow"/>
                      </w:rPr>
                      <m:t>cos⁡</m:t>
                    </m:r>
                    <m:r>
                      <w:rPr>
                        <w:rFonts w:ascii="Cambria Math" w:hAnsi="Cambria Math"/>
                        <w:highlight w:val="yellow"/>
                      </w:rPr>
                      <m:t>(ξ/2)</m:t>
                    </m:r>
                  </m:num>
                  <m:den>
                    <m:func>
                      <m:funcPr>
                        <m:ctrlPr>
                          <w:rPr>
                            <w:rFonts w:ascii="Cambria Math" w:hAnsi="Cambria Math"/>
                            <w:highlight w:val="yellow"/>
                          </w:rPr>
                        </m:ctrlPr>
                      </m:funcPr>
                      <m:fName>
                        <m:r>
                          <m:rPr>
                            <m:sty m:val="p"/>
                          </m:rPr>
                          <w:rPr>
                            <w:rFonts w:ascii="Cambria Math" w:hAnsi="Cambria Math"/>
                            <w:highlight w:val="yellow"/>
                          </w:rPr>
                          <m:t>sin</m:t>
                        </m:r>
                      </m:fName>
                      <m:e>
                        <m:d>
                          <m:dPr>
                            <m:ctrlPr>
                              <w:rPr>
                                <w:rFonts w:ascii="Cambria Math" w:hAnsi="Cambria Math"/>
                                <w:i/>
                                <w:highlight w:val="yellow"/>
                              </w:rPr>
                            </m:ctrlPr>
                          </m:dPr>
                          <m:e>
                            <m:r>
                              <w:rPr>
                                <w:rFonts w:ascii="Cambria Math" w:hAnsi="Cambria Math"/>
                                <w:highlight w:val="yellow"/>
                              </w:rPr>
                              <m:t>ξ/2</m:t>
                            </m:r>
                          </m:e>
                        </m:d>
                      </m:e>
                    </m:fun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μ</m:t>
                        </m:r>
                      </m:e>
                      <m:sub>
                        <m:r>
                          <w:rPr>
                            <w:rFonts w:ascii="Cambria Math" w:hAnsi="Cambria Math"/>
                            <w:highlight w:val="yellow"/>
                          </w:rPr>
                          <m:t>s</m:t>
                        </m:r>
                      </m:sub>
                    </m:sSub>
                    <m:r>
                      <m:rPr>
                        <m:sty m:val="p"/>
                      </m:rPr>
                      <w:rPr>
                        <w:rFonts w:ascii="Cambria Math" w:hAnsi="Cambria Math"/>
                        <w:highlight w:val="yellow"/>
                      </w:rPr>
                      <m:t>cos⁡</m:t>
                    </m:r>
                    <m:r>
                      <w:rPr>
                        <w:rFonts w:ascii="Cambria Math" w:hAnsi="Cambria Math"/>
                        <w:highlight w:val="yellow"/>
                      </w:rPr>
                      <m:t>(ξ/2)</m:t>
                    </m:r>
                  </m:den>
                </m:f>
              </m:e>
            </m:d>
          </m:e>
          <m:sup>
            <m:r>
              <w:rPr>
                <w:rFonts w:ascii="Cambria Math" w:hAnsi="Cambria Math"/>
                <w:highlight w:val="yellow"/>
              </w:rPr>
              <m:t>-2n</m:t>
            </m:r>
          </m:sup>
        </m:sSup>
        <m:r>
          <w:rPr>
            <w:rFonts w:ascii="Cambria Math" w:hAnsi="Cambria Math"/>
            <w:highlight w:val="yellow"/>
          </w:rPr>
          <m:t>F</m:t>
        </m:r>
      </m:oMath>
      <w:r w:rsidR="004D3365">
        <w:t xml:space="preserve"> </w:t>
      </w:r>
      <w:r w:rsidR="002408D4">
        <w:tab/>
      </w:r>
      <w:r w:rsidR="002408D4">
        <w:tab/>
      </w:r>
      <w:r w:rsidR="005F459F">
        <w:tab/>
      </w:r>
      <w:r w:rsidR="002408D4">
        <w:tab/>
        <w:t>(</w:t>
      </w:r>
      <w:r w:rsidR="00BA540E">
        <w:t>18</w:t>
      </w:r>
      <w:r w:rsidR="002408D4">
        <w:t>)</w:t>
      </w:r>
    </w:p>
    <w:p w:rsidR="004C10EA" w:rsidRPr="004C10EA" w:rsidRDefault="004C10EA" w:rsidP="004C10EA">
      <w:proofErr w:type="gramStart"/>
      <w:r>
        <w:lastRenderedPageBreak/>
        <w:t>where</w:t>
      </w:r>
      <w:proofErr w:type="gramEnd"/>
      <w:r>
        <w:t xml:space="preserve"> </w:t>
      </w:r>
      <m:oMath>
        <m:r>
          <w:rPr>
            <w:rFonts w:ascii="Cambria Math" w:hAnsi="Cambria Math"/>
            <w:color w:val="000000" w:themeColor="text1"/>
            <w:kern w:val="24"/>
            <w:lang w:val="en-CA"/>
          </w:rPr>
          <m:t>ξ</m:t>
        </m:r>
      </m:oMath>
      <w:r>
        <w:t xml:space="preserve"> is the angle between the notch edge and tendon, </w:t>
      </w:r>
      <m:oMath>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is the friction coefficient and </w:t>
      </w:r>
      <m:oMath>
        <m:r>
          <w:rPr>
            <w:rFonts w:ascii="Cambria Math" w:hAnsi="Cambria Math"/>
            <w:color w:val="000000" w:themeColor="text1"/>
            <w:kern w:val="24"/>
            <w:lang w:val="en-CA"/>
          </w:rPr>
          <m:t>n</m:t>
        </m:r>
      </m:oMath>
      <w:r>
        <w:t xml:space="preserve"> is the number of notches making up the overall joint.</w:t>
      </w:r>
    </w:p>
    <w:p w:rsidR="00AD49AE" w:rsidRDefault="00895F6F" w:rsidP="00AD49AE">
      <w:pPr>
        <w:pStyle w:val="Heading1"/>
      </w:pPr>
      <w:r>
        <w:t>5</w:t>
      </w:r>
      <w:r w:rsidR="00AD49AE">
        <w:t xml:space="preserve"> </w:t>
      </w:r>
      <w:r w:rsidR="00AD49AE" w:rsidRPr="00AD49AE">
        <w:t>fabrication</w:t>
      </w:r>
      <w:r w:rsidR="001413E3">
        <w:t xml:space="preserve"> OF NOTCHED-TUBE Joint prototypes</w:t>
      </w:r>
    </w:p>
    <w:p w:rsidR="00094125" w:rsidRPr="00D4089A" w:rsidRDefault="00135FE4" w:rsidP="00094125">
      <w:pPr>
        <w:ind w:firstLine="720"/>
        <w:rPr>
          <w:rFonts w:cstheme="minorHAnsi"/>
          <w:noProof/>
        </w:rPr>
      </w:pPr>
      <w:r>
        <w:rPr>
          <w:rFonts w:ascii="Calibri" w:hAnsi="Calibri" w:cs="Calibri"/>
          <w:szCs w:val="20"/>
          <w:lang w:val="en-CA"/>
        </w:rPr>
        <w:t xml:space="preserve">A total of five prototype </w:t>
      </w:r>
      <w:r w:rsidR="0015492A">
        <w:rPr>
          <w:rFonts w:ascii="Calibri" w:hAnsi="Calibri" w:cs="Calibri"/>
          <w:szCs w:val="20"/>
          <w:lang w:val="en-CA"/>
        </w:rPr>
        <w:t>CCM</w:t>
      </w:r>
      <w:r w:rsidR="00AD49AE">
        <w:rPr>
          <w:rFonts w:ascii="Calibri" w:hAnsi="Calibri" w:cs="Calibri"/>
          <w:szCs w:val="20"/>
          <w:lang w:val="en-CA"/>
        </w:rPr>
        <w:t xml:space="preserve"> </w:t>
      </w:r>
      <w:r w:rsidR="00C32240">
        <w:rPr>
          <w:rFonts w:ascii="Calibri" w:hAnsi="Calibri" w:cs="Calibri"/>
          <w:szCs w:val="20"/>
          <w:lang w:val="en-CA"/>
        </w:rPr>
        <w:t>notched-tube</w:t>
      </w:r>
      <w:r w:rsidR="0052077F">
        <w:rPr>
          <w:rFonts w:ascii="Calibri" w:hAnsi="Calibri" w:cs="Calibri"/>
          <w:szCs w:val="20"/>
          <w:lang w:val="en-CA"/>
        </w:rPr>
        <w:t xml:space="preserve"> </w:t>
      </w:r>
      <w:r>
        <w:rPr>
          <w:rFonts w:ascii="Calibri" w:hAnsi="Calibri" w:cs="Calibri"/>
          <w:szCs w:val="20"/>
          <w:lang w:val="en-CA"/>
        </w:rPr>
        <w:t xml:space="preserve">joint </w:t>
      </w:r>
      <w:proofErr w:type="gramStart"/>
      <w:r>
        <w:rPr>
          <w:rFonts w:ascii="Calibri" w:hAnsi="Calibri" w:cs="Calibri"/>
          <w:szCs w:val="20"/>
          <w:lang w:val="en-CA"/>
        </w:rPr>
        <w:t>specimen</w:t>
      </w:r>
      <w:proofErr w:type="gramEnd"/>
      <w:r>
        <w:rPr>
          <w:rFonts w:ascii="Calibri" w:hAnsi="Calibri" w:cs="Calibri"/>
          <w:szCs w:val="20"/>
          <w:lang w:val="en-CA"/>
        </w:rPr>
        <w:t xml:space="preserve"> were fabricated through laser cutting (Pulse Systems, USA). The performance of this topology was compared to a rectangular notch joint design</w:t>
      </w:r>
      <w:r w:rsidR="00D86C64">
        <w:rPr>
          <w:rFonts w:ascii="Calibri" w:hAnsi="Calibri" w:cs="Calibri"/>
          <w:i/>
          <w:szCs w:val="20"/>
          <w:lang w:val="en-CA"/>
        </w:rPr>
        <w:t xml:space="preserve"> </w:t>
      </w:r>
      <w:r>
        <w:rPr>
          <w:rFonts w:ascii="Calibri" w:hAnsi="Calibri" w:cs="Calibri"/>
          <w:szCs w:val="20"/>
          <w:lang w:val="en-CA"/>
        </w:rPr>
        <w:t xml:space="preserve">of equivalent </w:t>
      </w:r>
      <w:r w:rsidR="00647E92">
        <w:rPr>
          <w:rFonts w:ascii="Calibri" w:hAnsi="Calibri" w:cs="Calibri"/>
          <w:szCs w:val="20"/>
          <w:lang w:val="en-CA"/>
        </w:rPr>
        <w:t xml:space="preserve">tube radii as well as notch cut depth </w:t>
      </w:r>
      <m:oMath>
        <m:r>
          <w:rPr>
            <w:rFonts w:ascii="Cambria Math" w:hAnsi="Cambria Math"/>
            <w:color w:val="000000" w:themeColor="text1"/>
            <w:kern w:val="24"/>
            <w:lang w:val="en-CA"/>
          </w:rPr>
          <m:t>g</m:t>
        </m:r>
      </m:oMath>
      <w:r w:rsidR="00647E92">
        <w:rPr>
          <w:rFonts w:ascii="Calibri" w:hAnsi="Calibri" w:cs="Calibri"/>
          <w:szCs w:val="20"/>
          <w:lang w:val="en-CA"/>
        </w:rPr>
        <w:t xml:space="preserve">, notch height </w:t>
      </w:r>
      <m:oMath>
        <m:r>
          <w:rPr>
            <w:rFonts w:ascii="Cambria Math" w:hAnsi="Cambria Math"/>
            <w:color w:val="000000" w:themeColor="text1"/>
            <w:kern w:val="24"/>
            <w:lang w:val="en-CA"/>
          </w:rPr>
          <m:t>h</m:t>
        </m:r>
      </m:oMath>
      <w:r w:rsidR="00647E92">
        <w:rPr>
          <w:rFonts w:ascii="Calibri" w:hAnsi="Calibri" w:cs="Calibri"/>
          <w:szCs w:val="20"/>
          <w:lang w:val="en-CA"/>
        </w:rPr>
        <w:t xml:space="preserve"> and notch spacing </w:t>
      </w:r>
      <m:oMath>
        <m:r>
          <w:rPr>
            <w:rFonts w:ascii="Cambria Math" w:hAnsi="Cambria Math"/>
            <w:color w:val="000000" w:themeColor="text1"/>
            <w:kern w:val="24"/>
            <w:lang w:val="en-CA"/>
          </w:rPr>
          <m:t>c</m:t>
        </m:r>
      </m:oMath>
      <w:r w:rsidR="00647E92" w:rsidRPr="00647E92">
        <w:rPr>
          <w:rFonts w:ascii="Calibri" w:hAnsi="Calibri" w:cs="Calibri"/>
          <w:szCs w:val="20"/>
          <w:lang w:val="en-CA"/>
        </w:rPr>
        <w:t>,</w:t>
      </w:r>
      <w:r w:rsidR="00647E92">
        <w:rPr>
          <w:rFonts w:ascii="Calibri" w:hAnsi="Calibri" w:cs="Calibri"/>
          <w:szCs w:val="20"/>
          <w:lang w:val="en-CA"/>
        </w:rPr>
        <w:t xml:space="preserve"> as shown in </w:t>
      </w:r>
      <w:r w:rsidR="00744E32">
        <w:rPr>
          <w:rFonts w:ascii="Calibri" w:hAnsi="Calibri" w:cs="Calibri"/>
          <w:szCs w:val="20"/>
          <w:lang w:val="en-CA"/>
        </w:rPr>
        <w:fldChar w:fldCharType="begin"/>
      </w:r>
      <w:r w:rsidR="002B4B79">
        <w:rPr>
          <w:rFonts w:ascii="Calibri" w:hAnsi="Calibri" w:cs="Calibri"/>
          <w:szCs w:val="20"/>
          <w:lang w:val="en-CA"/>
        </w:rPr>
        <w:instrText xml:space="preserve"> REF _Ref477278803 \h </w:instrText>
      </w:r>
      <w:r w:rsidR="00744E32">
        <w:rPr>
          <w:rFonts w:ascii="Calibri" w:hAnsi="Calibri" w:cs="Calibri"/>
          <w:szCs w:val="20"/>
          <w:lang w:val="en-CA"/>
        </w:rPr>
      </w:r>
      <w:r w:rsidR="00744E32">
        <w:rPr>
          <w:rFonts w:ascii="Calibri" w:hAnsi="Calibri" w:cs="Calibri"/>
          <w:szCs w:val="20"/>
          <w:lang w:val="en-CA"/>
        </w:rPr>
        <w:fldChar w:fldCharType="separate"/>
      </w:r>
      <w:r w:rsidR="00B755B5">
        <w:t>Fig.</w:t>
      </w:r>
      <w:r w:rsidR="00340323">
        <w:t xml:space="preserve"> </w:t>
      </w:r>
      <w:r w:rsidR="00340323">
        <w:rPr>
          <w:noProof/>
        </w:rPr>
        <w:t>11</w:t>
      </w:r>
      <w:r w:rsidR="00744E32">
        <w:rPr>
          <w:rFonts w:ascii="Calibri" w:hAnsi="Calibri" w:cs="Calibri"/>
          <w:szCs w:val="20"/>
          <w:lang w:val="en-CA"/>
        </w:rPr>
        <w:fldChar w:fldCharType="end"/>
      </w:r>
      <w:r w:rsidR="0052077F">
        <w:rPr>
          <w:rFonts w:ascii="Calibri" w:hAnsi="Calibri" w:cs="Calibri"/>
          <w:szCs w:val="20"/>
          <w:lang w:val="en-CA"/>
        </w:rPr>
        <w:t>-A</w:t>
      </w:r>
      <w:r>
        <w:rPr>
          <w:rFonts w:ascii="Calibri" w:hAnsi="Calibri" w:cs="Calibri"/>
          <w:szCs w:val="20"/>
          <w:lang w:val="en-CA"/>
        </w:rPr>
        <w:t>.</w:t>
      </w:r>
      <w:r w:rsidR="00717254">
        <w:rPr>
          <w:rFonts w:ascii="Calibri" w:hAnsi="Calibri" w:cs="Calibri"/>
          <w:szCs w:val="20"/>
          <w:lang w:val="en-CA"/>
        </w:rPr>
        <w:t xml:space="preserve"> Th</w:t>
      </w:r>
      <w:r w:rsidR="00D51057">
        <w:rPr>
          <w:rFonts w:ascii="Calibri" w:hAnsi="Calibri" w:cs="Calibri"/>
          <w:szCs w:val="20"/>
          <w:lang w:val="en-CA"/>
        </w:rPr>
        <w:t>e</w:t>
      </w:r>
      <w:r w:rsidR="00717254">
        <w:rPr>
          <w:rFonts w:ascii="Calibri" w:hAnsi="Calibri" w:cs="Calibri"/>
          <w:szCs w:val="20"/>
          <w:lang w:val="en-CA"/>
        </w:rPr>
        <w:t xml:space="preserve"> </w:t>
      </w:r>
      <w:r w:rsidR="00D51057">
        <w:rPr>
          <w:rFonts w:ascii="Calibri" w:hAnsi="Calibri" w:cs="Calibri"/>
          <w:szCs w:val="20"/>
          <w:lang w:val="en-CA"/>
        </w:rPr>
        <w:t xml:space="preserve">intent of this </w:t>
      </w:r>
      <w:r w:rsidR="00717254">
        <w:rPr>
          <w:rFonts w:ascii="Calibri" w:hAnsi="Calibri" w:cs="Calibri"/>
          <w:szCs w:val="20"/>
          <w:lang w:val="en-CA"/>
        </w:rPr>
        <w:t xml:space="preserve">comparison </w:t>
      </w:r>
      <w:r w:rsidR="00F0700B">
        <w:rPr>
          <w:rFonts w:ascii="Calibri" w:hAnsi="Calibri" w:cs="Calibri"/>
          <w:szCs w:val="20"/>
          <w:lang w:val="en-CA"/>
        </w:rPr>
        <w:t xml:space="preserve">is </w:t>
      </w:r>
      <w:r w:rsidR="00717254">
        <w:rPr>
          <w:rFonts w:ascii="Calibri" w:hAnsi="Calibri" w:cs="Calibri"/>
          <w:szCs w:val="20"/>
          <w:lang w:val="en-CA"/>
        </w:rPr>
        <w:t>to demonstrate how the behavior of a</w:t>
      </w:r>
      <w:r w:rsidR="00647E92">
        <w:rPr>
          <w:rFonts w:ascii="Calibri" w:hAnsi="Calibri" w:cs="Calibri"/>
          <w:szCs w:val="20"/>
          <w:lang w:val="en-CA"/>
        </w:rPr>
        <w:t xml:space="preserve"> CCM</w:t>
      </w:r>
      <w:r w:rsidR="00717254">
        <w:rPr>
          <w:rFonts w:ascii="Calibri" w:hAnsi="Calibri" w:cs="Calibri"/>
          <w:szCs w:val="20"/>
          <w:lang w:val="en-CA"/>
        </w:rPr>
        <w:t xml:space="preserve"> notch</w:t>
      </w:r>
      <w:r w:rsidR="00D51057">
        <w:rPr>
          <w:rFonts w:ascii="Calibri" w:hAnsi="Calibri" w:cs="Calibri"/>
          <w:szCs w:val="20"/>
          <w:lang w:val="en-CA"/>
        </w:rPr>
        <w:t xml:space="preserve"> </w:t>
      </w:r>
      <w:r w:rsidR="00647E92">
        <w:rPr>
          <w:rFonts w:ascii="Calibri" w:hAnsi="Calibri" w:cs="Calibri"/>
          <w:szCs w:val="20"/>
          <w:lang w:val="en-CA"/>
        </w:rPr>
        <w:t>augments</w:t>
      </w:r>
      <w:r w:rsidR="00D51057">
        <w:rPr>
          <w:rFonts w:ascii="Calibri" w:hAnsi="Calibri" w:cs="Calibri"/>
          <w:szCs w:val="20"/>
          <w:lang w:val="en-CA"/>
        </w:rPr>
        <w:t xml:space="preserve"> </w:t>
      </w:r>
      <w:r w:rsidR="00647E92">
        <w:rPr>
          <w:rFonts w:ascii="Calibri" w:hAnsi="Calibri" w:cs="Calibri"/>
          <w:szCs w:val="20"/>
          <w:lang w:val="en-CA"/>
        </w:rPr>
        <w:t>the basic notch shape</w:t>
      </w:r>
      <w:r w:rsidR="00717254">
        <w:rPr>
          <w:rFonts w:ascii="Calibri" w:hAnsi="Calibri" w:cs="Calibri"/>
          <w:szCs w:val="20"/>
          <w:lang w:val="en-CA"/>
        </w:rPr>
        <w:t xml:space="preserve"> once the contact-aid topology is added to i</w:t>
      </w:r>
      <w:r w:rsidR="00647E92">
        <w:rPr>
          <w:rFonts w:ascii="Calibri" w:hAnsi="Calibri" w:cs="Calibri"/>
          <w:szCs w:val="20"/>
          <w:lang w:val="en-CA"/>
        </w:rPr>
        <w:t>t</w:t>
      </w:r>
      <w:r w:rsidR="00717254">
        <w:rPr>
          <w:rFonts w:ascii="Calibri" w:hAnsi="Calibri" w:cs="Calibri"/>
          <w:szCs w:val="20"/>
          <w:lang w:val="en-CA"/>
        </w:rPr>
        <w:t>s geometry</w:t>
      </w:r>
      <w:r w:rsidR="00D51057">
        <w:rPr>
          <w:rFonts w:ascii="Calibri" w:hAnsi="Calibri" w:cs="Calibri"/>
          <w:szCs w:val="20"/>
          <w:lang w:val="en-CA"/>
        </w:rPr>
        <w:t xml:space="preserve">, effectively comparing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h</m:t>
            </m:r>
          </m:e>
          <m:sub>
            <m:r>
              <w:rPr>
                <w:rFonts w:ascii="Cambria Math" w:hAnsi="Cambria Math"/>
                <w:color w:val="000000" w:themeColor="text1"/>
                <w:kern w:val="24"/>
                <w:lang w:val="en-CA"/>
              </w:rPr>
              <m:t>i</m:t>
            </m:r>
          </m:sub>
        </m:sSub>
      </m:oMath>
      <w:r w:rsidR="00D51057" w:rsidRPr="00336808">
        <w:rPr>
          <w:rFonts w:ascii="Calibri" w:hAnsi="Calibri" w:cs="Calibri"/>
          <w:szCs w:val="20"/>
          <w:lang w:val="en-CA"/>
        </w:rPr>
        <w:t xml:space="preserve"> = 0</w:t>
      </w:r>
      <w:r w:rsidR="00D51057">
        <w:rPr>
          <w:rFonts w:ascii="Calibri" w:hAnsi="Calibri" w:cs="Calibri"/>
          <w:szCs w:val="20"/>
          <w:lang w:val="en-CA"/>
        </w:rPr>
        <w:t xml:space="preserve">.8 with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h</m:t>
            </m:r>
          </m:e>
          <m:sub>
            <m:r>
              <w:rPr>
                <w:rFonts w:ascii="Cambria Math" w:hAnsi="Cambria Math"/>
                <w:color w:val="000000" w:themeColor="text1"/>
                <w:kern w:val="24"/>
                <w:lang w:val="en-CA"/>
              </w:rPr>
              <m:t>i</m:t>
            </m:r>
          </m:sub>
        </m:sSub>
      </m:oMath>
      <w:r w:rsidR="00D51057" w:rsidRPr="00336808">
        <w:rPr>
          <w:rFonts w:ascii="Calibri" w:hAnsi="Calibri" w:cs="Calibri"/>
          <w:szCs w:val="20"/>
          <w:lang w:val="en-CA"/>
        </w:rPr>
        <w:t xml:space="preserve"> = 0</w:t>
      </w:r>
      <w:r w:rsidR="00717254">
        <w:rPr>
          <w:rFonts w:ascii="Calibri" w:hAnsi="Calibri" w:cs="Calibri"/>
          <w:szCs w:val="20"/>
          <w:lang w:val="en-CA"/>
        </w:rPr>
        <w:t xml:space="preserve">. </w:t>
      </w:r>
      <w:r w:rsidR="00D4089A">
        <w:rPr>
          <w:rFonts w:ascii="Calibri" w:hAnsi="Calibri" w:cs="Calibri"/>
          <w:szCs w:val="20"/>
          <w:lang w:val="en-CA"/>
        </w:rPr>
        <w:t xml:space="preserve">The width of the slit feature in the </w:t>
      </w:r>
      <w:r w:rsidR="0052077F">
        <w:rPr>
          <w:rFonts w:ascii="Calibri" w:hAnsi="Calibri" w:cs="Calibri"/>
          <w:szCs w:val="20"/>
          <w:lang w:val="en-CA"/>
        </w:rPr>
        <w:t>CCM</w:t>
      </w:r>
      <w:r w:rsidR="00D4089A">
        <w:rPr>
          <w:rFonts w:ascii="Calibri" w:hAnsi="Calibri" w:cs="Calibri"/>
          <w:szCs w:val="20"/>
          <w:lang w:val="en-CA"/>
        </w:rPr>
        <w:t xml:space="preserve"> design was limited by the </w:t>
      </w:r>
      <w:r w:rsidR="0052077F">
        <w:rPr>
          <w:rFonts w:ascii="Calibri" w:hAnsi="Calibri" w:cs="Calibri"/>
          <w:szCs w:val="20"/>
          <w:lang w:val="en-CA"/>
        </w:rPr>
        <w:t>performance of the</w:t>
      </w:r>
      <w:r w:rsidR="00D4089A">
        <w:rPr>
          <w:rFonts w:ascii="Calibri" w:hAnsi="Calibri" w:cs="Calibri"/>
          <w:szCs w:val="20"/>
          <w:lang w:val="en-CA"/>
        </w:rPr>
        <w:t xml:space="preserve"> laser</w:t>
      </w:r>
      <w:r w:rsidR="0052077F">
        <w:rPr>
          <w:rFonts w:ascii="Calibri" w:hAnsi="Calibri" w:cs="Calibri"/>
          <w:szCs w:val="20"/>
          <w:lang w:val="en-CA"/>
        </w:rPr>
        <w:t>; the smallest width that can be cut is</w:t>
      </w:r>
      <w:r w:rsidR="00D4089A">
        <w:rPr>
          <w:rFonts w:ascii="Calibri" w:hAnsi="Calibri" w:cs="Calibri"/>
          <w:szCs w:val="20"/>
          <w:lang w:val="en-CA"/>
        </w:rPr>
        <w:t xml:space="preserve"> 0.05 mm. Further, because of fabrication constraints</w:t>
      </w:r>
      <w:r w:rsidR="00B4201D">
        <w:rPr>
          <w:rFonts w:ascii="Calibri" w:hAnsi="Calibri" w:cs="Calibri"/>
          <w:szCs w:val="20"/>
          <w:lang w:val="en-CA"/>
        </w:rPr>
        <w:t>,</w:t>
      </w:r>
      <w:r w:rsidR="00D4089A">
        <w:rPr>
          <w:rFonts w:ascii="Calibri" w:hAnsi="Calibri" w:cs="Calibri"/>
          <w:szCs w:val="20"/>
          <w:lang w:val="en-CA"/>
        </w:rPr>
        <w:t xml:space="preserve"> the slits were cut off-axis to the tube at an angle of </w:t>
      </w:r>
      <w:r w:rsidR="002B42FE">
        <w:rPr>
          <w:rFonts w:ascii="Calibri" w:hAnsi="Calibri" w:cs="Calibri"/>
          <w:szCs w:val="20"/>
          <w:lang w:val="en-CA"/>
        </w:rPr>
        <w:t>1</w:t>
      </w:r>
      <w:r w:rsidR="00D4089A">
        <w:rPr>
          <w:rFonts w:ascii="Calibri" w:hAnsi="Calibri" w:cs="Calibri"/>
          <w:szCs w:val="20"/>
          <w:lang w:val="en-CA"/>
        </w:rPr>
        <w:t>5</w:t>
      </w:r>
      <w:r w:rsidR="00D4089A" w:rsidRPr="00AD2761">
        <w:rPr>
          <w:rFonts w:ascii="Calibri" w:hAnsi="Calibri" w:cs="Calibri"/>
          <w:szCs w:val="20"/>
          <w:vertAlign w:val="superscript"/>
          <w:lang w:val="en-CA"/>
        </w:rPr>
        <w:t>o</w:t>
      </w:r>
      <w:r w:rsidR="002B42FE">
        <w:rPr>
          <w:rFonts w:ascii="Calibri" w:hAnsi="Calibri" w:cs="Calibri"/>
          <w:szCs w:val="20"/>
          <w:lang w:val="en-CA"/>
        </w:rPr>
        <w:t xml:space="preserve"> as shown in </w:t>
      </w:r>
      <w:r w:rsidR="00744E32">
        <w:rPr>
          <w:rFonts w:ascii="Calibri" w:hAnsi="Calibri" w:cs="Calibri"/>
          <w:szCs w:val="20"/>
          <w:lang w:val="en-CA"/>
        </w:rPr>
        <w:fldChar w:fldCharType="begin"/>
      </w:r>
      <w:r w:rsidR="002B42FE">
        <w:rPr>
          <w:rFonts w:ascii="Calibri" w:hAnsi="Calibri" w:cs="Calibri"/>
          <w:szCs w:val="20"/>
          <w:lang w:val="en-CA"/>
        </w:rPr>
        <w:instrText xml:space="preserve"> REF _Ref477278803 \h </w:instrText>
      </w:r>
      <w:r w:rsidR="00744E32">
        <w:rPr>
          <w:rFonts w:ascii="Calibri" w:hAnsi="Calibri" w:cs="Calibri"/>
          <w:szCs w:val="20"/>
          <w:lang w:val="en-CA"/>
        </w:rPr>
      </w:r>
      <w:r w:rsidR="00744E32">
        <w:rPr>
          <w:rFonts w:ascii="Calibri" w:hAnsi="Calibri" w:cs="Calibri"/>
          <w:szCs w:val="20"/>
          <w:lang w:val="en-CA"/>
        </w:rPr>
        <w:fldChar w:fldCharType="separate"/>
      </w:r>
      <w:r w:rsidR="00B755B5">
        <w:t>Fig.</w:t>
      </w:r>
      <w:r w:rsidR="00340323">
        <w:t xml:space="preserve"> </w:t>
      </w:r>
      <w:r w:rsidR="00340323">
        <w:rPr>
          <w:noProof/>
        </w:rPr>
        <w:t>11</w:t>
      </w:r>
      <w:r w:rsidR="00744E32">
        <w:rPr>
          <w:rFonts w:ascii="Calibri" w:hAnsi="Calibri" w:cs="Calibri"/>
          <w:szCs w:val="20"/>
          <w:lang w:val="en-CA"/>
        </w:rPr>
        <w:fldChar w:fldCharType="end"/>
      </w:r>
      <w:r w:rsidR="002B42FE">
        <w:rPr>
          <w:rFonts w:ascii="Calibri" w:hAnsi="Calibri" w:cs="Calibri"/>
          <w:szCs w:val="20"/>
          <w:lang w:val="en-CA"/>
        </w:rPr>
        <w:t>-B.</w:t>
      </w:r>
    </w:p>
    <w:p w:rsidR="00CF0680" w:rsidRDefault="00465CD8" w:rsidP="00CF0680">
      <w:pPr>
        <w:keepNext/>
        <w:jc w:val="center"/>
      </w:pPr>
      <w:r>
        <w:rPr>
          <w:noProof/>
          <w:lang w:val="en-CA" w:eastAsia="en-CA"/>
        </w:rPr>
        <w:drawing>
          <wp:inline distT="0" distB="0" distL="0" distR="0">
            <wp:extent cx="2793168" cy="1802379"/>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2420" t="25714" r="32208" b="30370"/>
                    <a:stretch/>
                  </pic:blipFill>
                  <pic:spPr bwMode="auto">
                    <a:xfrm>
                      <a:off x="0" y="0"/>
                      <a:ext cx="2806833" cy="18111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6A383D">
        <w:rPr>
          <w:rFonts w:ascii="Calibri" w:hAnsi="Calibri" w:cs="Calibri"/>
          <w:noProof/>
        </w:rPr>
        <w:t xml:space="preserve">     </w:t>
      </w:r>
      <w:r w:rsidR="001718B2">
        <w:rPr>
          <w:noProof/>
          <w:lang w:val="en-CA" w:eastAsia="en-CA"/>
        </w:rPr>
        <w:drawing>
          <wp:inline distT="0" distB="0" distL="0" distR="0">
            <wp:extent cx="2798164" cy="2378420"/>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2872" t="22448" r="27953" b="14855"/>
                    <a:stretch/>
                  </pic:blipFill>
                  <pic:spPr bwMode="auto">
                    <a:xfrm>
                      <a:off x="0" y="0"/>
                      <a:ext cx="2807420" cy="23862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94125" w:rsidRPr="00CF0680" w:rsidRDefault="00CF0680" w:rsidP="00CF0680">
      <w:pPr>
        <w:pStyle w:val="Caption"/>
        <w:jc w:val="center"/>
        <w:rPr>
          <w:lang w:val="en-CA"/>
        </w:rPr>
      </w:pPr>
      <w:bookmarkStart w:id="37" w:name="_Ref477278803"/>
      <w:r>
        <w:t xml:space="preserve">Figure </w:t>
      </w:r>
      <w:fldSimple w:instr=" SEQ Figure \* ARABIC ">
        <w:r w:rsidR="00340323">
          <w:rPr>
            <w:noProof/>
          </w:rPr>
          <w:t>11</w:t>
        </w:r>
      </w:fldSimple>
      <w:bookmarkEnd w:id="37"/>
      <w:r>
        <w:t xml:space="preserve">: </w:t>
      </w:r>
      <w:r w:rsidR="00135FE4" w:rsidRPr="00EF0589">
        <w:rPr>
          <w:lang w:val="en-CA"/>
        </w:rPr>
        <w:t>Comparison of</w:t>
      </w:r>
      <w:r w:rsidR="00457552">
        <w:rPr>
          <w:lang w:val="en-CA"/>
        </w:rPr>
        <w:t xml:space="preserve"> Fabricated</w:t>
      </w:r>
      <w:r w:rsidR="00135FE4" w:rsidRPr="00EF0589">
        <w:rPr>
          <w:lang w:val="en-CA"/>
        </w:rPr>
        <w:t xml:space="preserve"> Rectangul</w:t>
      </w:r>
      <w:r w:rsidR="00E329B8">
        <w:rPr>
          <w:lang w:val="en-CA"/>
        </w:rPr>
        <w:t xml:space="preserve">ar Notch Joint and </w:t>
      </w:r>
      <w:r w:rsidR="00135FE4" w:rsidRPr="00EF0589">
        <w:rPr>
          <w:lang w:val="en-CA"/>
        </w:rPr>
        <w:t xml:space="preserve">Joint with </w:t>
      </w:r>
      <w:r w:rsidR="007D0198">
        <w:rPr>
          <w:lang w:val="en-CA"/>
        </w:rPr>
        <w:t>Contact-Aid</w:t>
      </w:r>
      <w:r w:rsidR="00A754CA">
        <w:rPr>
          <w:lang w:val="en-CA"/>
        </w:rPr>
        <w:t xml:space="preserve"> (A)</w:t>
      </w:r>
      <w:r w:rsidR="00457552">
        <w:rPr>
          <w:lang w:val="en-CA"/>
        </w:rPr>
        <w:t>. Schematic of Laser Cutting Orientation Used to Construct Test Specimen</w:t>
      </w:r>
      <w:r w:rsidR="00A754CA">
        <w:rPr>
          <w:lang w:val="en-CA"/>
        </w:rPr>
        <w:t xml:space="preserve"> (B).</w:t>
      </w:r>
    </w:p>
    <w:p w:rsidR="00135FE4" w:rsidRDefault="00895F6F" w:rsidP="00AD49AE">
      <w:pPr>
        <w:pStyle w:val="Heading1"/>
      </w:pPr>
      <w:r>
        <w:t>6</w:t>
      </w:r>
      <w:r w:rsidR="00AD49AE">
        <w:t xml:space="preserve"> </w:t>
      </w:r>
      <w:r w:rsidR="00135FE4">
        <w:t xml:space="preserve">Experimental </w:t>
      </w:r>
      <w:r w:rsidR="00AD49AE">
        <w:t>METHODS</w:t>
      </w:r>
    </w:p>
    <w:p w:rsidR="00135FE4" w:rsidRDefault="00094125" w:rsidP="00135FE4">
      <w:pPr>
        <w:ind w:firstLine="720"/>
        <w:rPr>
          <w:rFonts w:ascii="Calibri" w:hAnsi="Calibri" w:cs="Calibri"/>
          <w:szCs w:val="20"/>
          <w:lang w:val="en-CA"/>
        </w:rPr>
      </w:pPr>
      <w:r>
        <w:rPr>
          <w:rFonts w:ascii="Calibri" w:hAnsi="Calibri" w:cs="Calibri"/>
          <w:szCs w:val="20"/>
          <w:lang w:val="en-CA"/>
        </w:rPr>
        <w:lastRenderedPageBreak/>
        <w:t>The range-of-motion of the</w:t>
      </w:r>
      <w:r w:rsidR="00135FE4">
        <w:rPr>
          <w:rFonts w:ascii="Calibri" w:hAnsi="Calibri" w:cs="Calibri"/>
          <w:szCs w:val="20"/>
          <w:lang w:val="en-CA"/>
        </w:rPr>
        <w:t xml:space="preserve"> test specimen </w:t>
      </w:r>
      <w:proofErr w:type="gramStart"/>
      <w:r w:rsidR="00135FE4">
        <w:rPr>
          <w:rFonts w:ascii="Calibri" w:hAnsi="Calibri" w:cs="Calibri"/>
          <w:szCs w:val="20"/>
          <w:lang w:val="en-CA"/>
        </w:rPr>
        <w:t>were</w:t>
      </w:r>
      <w:proofErr w:type="gramEnd"/>
      <w:r w:rsidR="00135FE4">
        <w:rPr>
          <w:rFonts w:ascii="Calibri" w:hAnsi="Calibri" w:cs="Calibri"/>
          <w:szCs w:val="20"/>
          <w:lang w:val="en-CA"/>
        </w:rPr>
        <w:t xml:space="preserve"> assessed by measuring the tip bending angle as a function of the cable actuation force. Additionally, the stiffness of the joints </w:t>
      </w:r>
      <w:proofErr w:type="gramStart"/>
      <w:r w:rsidR="00135FE4">
        <w:rPr>
          <w:rFonts w:ascii="Calibri" w:hAnsi="Calibri" w:cs="Calibri"/>
          <w:szCs w:val="20"/>
          <w:lang w:val="en-CA"/>
        </w:rPr>
        <w:t>were</w:t>
      </w:r>
      <w:proofErr w:type="gramEnd"/>
      <w:r w:rsidR="00135FE4">
        <w:rPr>
          <w:rFonts w:ascii="Calibri" w:hAnsi="Calibri" w:cs="Calibri"/>
          <w:szCs w:val="20"/>
          <w:lang w:val="en-CA"/>
        </w:rPr>
        <w:t xml:space="preserve"> assessed by measuring the</w:t>
      </w:r>
      <w:r w:rsidR="00CF0680">
        <w:rPr>
          <w:rFonts w:ascii="Calibri" w:hAnsi="Calibri" w:cs="Calibri"/>
          <w:szCs w:val="20"/>
          <w:lang w:val="en-CA"/>
        </w:rPr>
        <w:t>ir</w:t>
      </w:r>
      <w:r w:rsidR="00135FE4">
        <w:rPr>
          <w:rFonts w:ascii="Calibri" w:hAnsi="Calibri" w:cs="Calibri"/>
          <w:szCs w:val="20"/>
          <w:lang w:val="en-CA"/>
        </w:rPr>
        <w:t xml:space="preserve"> tip displacements under an applied tip load. The</w:t>
      </w:r>
      <w:r w:rsidR="00135FE4" w:rsidRPr="00621F01">
        <w:rPr>
          <w:rFonts w:ascii="Calibri" w:hAnsi="Calibri" w:cs="Calibri"/>
          <w:szCs w:val="20"/>
          <w:lang w:val="en-CA"/>
        </w:rPr>
        <w:t xml:space="preserve"> test setup</w:t>
      </w:r>
      <w:r w:rsidR="00135FE4">
        <w:rPr>
          <w:rFonts w:ascii="Calibri" w:hAnsi="Calibri" w:cs="Calibri"/>
          <w:szCs w:val="20"/>
          <w:lang w:val="en-CA"/>
        </w:rPr>
        <w:t xml:space="preserve"> for these experiments </w:t>
      </w:r>
      <w:r w:rsidR="00135FE4" w:rsidRPr="00621F01">
        <w:rPr>
          <w:rFonts w:ascii="Calibri" w:hAnsi="Calibri" w:cs="Calibri"/>
          <w:szCs w:val="20"/>
          <w:lang w:val="en-CA"/>
        </w:rPr>
        <w:t xml:space="preserve">were assembled on a </w:t>
      </w:r>
      <w:proofErr w:type="spellStart"/>
      <w:r w:rsidR="00135FE4" w:rsidRPr="00621F01">
        <w:rPr>
          <w:rFonts w:ascii="Calibri" w:hAnsi="Calibri" w:cs="Calibri"/>
          <w:szCs w:val="20"/>
          <w:lang w:val="en-CA"/>
        </w:rPr>
        <w:t>ThorLabs</w:t>
      </w:r>
      <w:proofErr w:type="spellEnd"/>
      <w:r w:rsidR="00135FE4" w:rsidRPr="00621F01">
        <w:rPr>
          <w:rFonts w:ascii="Calibri" w:hAnsi="Calibri" w:cs="Calibri"/>
          <w:szCs w:val="20"/>
          <w:lang w:val="en-CA"/>
        </w:rPr>
        <w:t xml:space="preserve"> optical breadboard fit with manual linear translation stages (Newport </w:t>
      </w:r>
      <w:proofErr w:type="spellStart"/>
      <w:r w:rsidR="00135FE4" w:rsidRPr="00621F01">
        <w:rPr>
          <w:rFonts w:ascii="Calibri" w:hAnsi="Calibri" w:cs="Calibri"/>
          <w:szCs w:val="20"/>
          <w:lang w:val="en-CA"/>
        </w:rPr>
        <w:t>NewFocus</w:t>
      </w:r>
      <w:proofErr w:type="spellEnd"/>
      <w:r w:rsidR="00135FE4" w:rsidRPr="00621F01">
        <w:rPr>
          <w:rFonts w:ascii="Calibri" w:hAnsi="Calibri" w:cs="Calibri"/>
          <w:szCs w:val="20"/>
          <w:lang w:val="en-CA"/>
        </w:rPr>
        <w:t xml:space="preserve">, USA) </w:t>
      </w:r>
      <w:r w:rsidR="00135FE4">
        <w:rPr>
          <w:rFonts w:ascii="Calibri" w:hAnsi="Calibri" w:cs="Calibri"/>
          <w:szCs w:val="20"/>
          <w:lang w:val="en-CA"/>
        </w:rPr>
        <w:t xml:space="preserve">that have </w:t>
      </w:r>
      <w:r w:rsidR="00135FE4" w:rsidRPr="00621F01">
        <w:rPr>
          <w:rFonts w:ascii="Calibri" w:hAnsi="Calibri" w:cs="Calibri"/>
          <w:szCs w:val="20"/>
          <w:lang w:val="en-CA"/>
        </w:rPr>
        <w:t>20 µm resolution</w:t>
      </w:r>
      <w:r w:rsidR="00135FE4">
        <w:rPr>
          <w:rFonts w:ascii="Calibri" w:hAnsi="Calibri" w:cs="Calibri"/>
          <w:szCs w:val="20"/>
          <w:lang w:val="en-CA"/>
        </w:rPr>
        <w:t>. These stages were used</w:t>
      </w:r>
      <w:r w:rsidR="00135FE4" w:rsidRPr="00621F01">
        <w:rPr>
          <w:rFonts w:ascii="Calibri" w:hAnsi="Calibri" w:cs="Calibri"/>
          <w:szCs w:val="20"/>
          <w:lang w:val="en-CA"/>
        </w:rPr>
        <w:t xml:space="preserve"> for </w:t>
      </w:r>
      <w:r w:rsidR="00135FE4">
        <w:rPr>
          <w:rFonts w:ascii="Calibri" w:hAnsi="Calibri" w:cs="Calibri"/>
          <w:szCs w:val="20"/>
          <w:lang w:val="en-CA"/>
        </w:rPr>
        <w:t>the fine alignment of the samples with the</w:t>
      </w:r>
      <w:r w:rsidR="00135FE4" w:rsidRPr="00621F01">
        <w:rPr>
          <w:rFonts w:ascii="Calibri" w:hAnsi="Calibri" w:cs="Calibri"/>
          <w:szCs w:val="20"/>
          <w:lang w:val="en-CA"/>
        </w:rPr>
        <w:t xml:space="preserve"> force and displacement sensors</w:t>
      </w:r>
      <w:r w:rsidR="00135FE4">
        <w:rPr>
          <w:rFonts w:ascii="Calibri" w:hAnsi="Calibri" w:cs="Calibri"/>
          <w:szCs w:val="20"/>
          <w:lang w:val="en-CA"/>
        </w:rPr>
        <w:t xml:space="preserve"> used to collect the data</w:t>
      </w:r>
      <w:r w:rsidR="00135FE4" w:rsidRPr="00621F01">
        <w:rPr>
          <w:rFonts w:ascii="Calibri" w:hAnsi="Calibri" w:cs="Calibri"/>
          <w:szCs w:val="20"/>
          <w:lang w:val="en-CA"/>
        </w:rPr>
        <w:t>.</w:t>
      </w:r>
    </w:p>
    <w:p w:rsidR="00B63392" w:rsidRDefault="00B63392" w:rsidP="002113B6">
      <w:pPr>
        <w:pStyle w:val="Heading2"/>
        <w:rPr>
          <w:lang w:val="en-CA"/>
        </w:rPr>
      </w:pPr>
      <w:r>
        <w:rPr>
          <w:lang w:val="en-CA"/>
        </w:rPr>
        <w:t>6.1 Force-Deflection Testing</w:t>
      </w:r>
    </w:p>
    <w:p w:rsidR="000767DF" w:rsidRDefault="000767DF" w:rsidP="000767DF">
      <w:pPr>
        <w:ind w:firstLine="720"/>
        <w:rPr>
          <w:rFonts w:ascii="Calibri" w:hAnsi="Calibri" w:cs="Calibri"/>
          <w:szCs w:val="20"/>
          <w:lang w:val="en-CA"/>
        </w:rPr>
      </w:pPr>
      <w:r>
        <w:rPr>
          <w:rFonts w:ascii="Calibri" w:hAnsi="Calibri" w:cs="Calibri"/>
          <w:szCs w:val="20"/>
          <w:lang w:val="en-CA"/>
        </w:rPr>
        <w:t>For the tip displacement versus tip-force experiments, an</w:t>
      </w:r>
      <w:r w:rsidRPr="00266DFF">
        <w:rPr>
          <w:rFonts w:ascii="Calibri" w:hAnsi="Calibri" w:cs="Calibri"/>
          <w:szCs w:val="20"/>
          <w:lang w:val="en-CA"/>
        </w:rPr>
        <w:t xml:space="preserve"> </w:t>
      </w:r>
      <w:proofErr w:type="spellStart"/>
      <w:r w:rsidRPr="00266DFF">
        <w:rPr>
          <w:rFonts w:ascii="Calibri" w:hAnsi="Calibri" w:cs="Calibri"/>
          <w:szCs w:val="20"/>
          <w:lang w:val="en-CA"/>
        </w:rPr>
        <w:t>OptoNCDT</w:t>
      </w:r>
      <w:proofErr w:type="spellEnd"/>
      <w:r w:rsidRPr="00266DFF">
        <w:rPr>
          <w:rFonts w:ascii="Calibri" w:hAnsi="Calibri" w:cs="Calibri"/>
          <w:szCs w:val="20"/>
          <w:lang w:val="en-CA"/>
        </w:rPr>
        <w:t xml:space="preserve"> 1607 time-of-flight laser displacement sensor (Micro-Epsilon, USA) was used to detect</w:t>
      </w:r>
      <w:r>
        <w:rPr>
          <w:rFonts w:ascii="Calibri" w:hAnsi="Calibri" w:cs="Calibri"/>
          <w:szCs w:val="20"/>
          <w:lang w:val="en-CA"/>
        </w:rPr>
        <w:t xml:space="preserve"> the</w:t>
      </w:r>
      <w:r w:rsidRPr="00266DFF">
        <w:rPr>
          <w:rFonts w:ascii="Calibri" w:hAnsi="Calibri" w:cs="Calibri"/>
          <w:szCs w:val="20"/>
          <w:lang w:val="en-CA"/>
        </w:rPr>
        <w:t xml:space="preserve"> tip</w:t>
      </w:r>
      <w:r>
        <w:rPr>
          <w:rFonts w:ascii="Calibri" w:hAnsi="Calibri" w:cs="Calibri"/>
          <w:szCs w:val="20"/>
          <w:lang w:val="en-CA"/>
        </w:rPr>
        <w:t xml:space="preserve">’s movement and </w:t>
      </w:r>
      <w:r w:rsidRPr="00266DFF">
        <w:rPr>
          <w:rFonts w:ascii="Calibri" w:hAnsi="Calibri" w:cs="Calibri"/>
          <w:szCs w:val="20"/>
          <w:lang w:val="en-CA"/>
        </w:rPr>
        <w:t xml:space="preserve">an FSH00091 </w:t>
      </w:r>
      <w:r>
        <w:rPr>
          <w:rFonts w:ascii="Calibri" w:hAnsi="Calibri" w:cs="Calibri"/>
          <w:szCs w:val="20"/>
          <w:lang w:val="en-CA"/>
        </w:rPr>
        <w:t>J</w:t>
      </w:r>
      <w:r w:rsidRPr="00266DFF">
        <w:rPr>
          <w:rFonts w:ascii="Calibri" w:hAnsi="Calibri" w:cs="Calibri"/>
          <w:szCs w:val="20"/>
          <w:lang w:val="en-CA"/>
        </w:rPr>
        <w:t xml:space="preserve">R S-Beam Load Cell (FUTEK, USA) was used </w:t>
      </w:r>
      <w:r>
        <w:rPr>
          <w:rFonts w:ascii="Calibri" w:hAnsi="Calibri" w:cs="Calibri"/>
          <w:szCs w:val="20"/>
          <w:lang w:val="en-CA"/>
        </w:rPr>
        <w:t>to measure the blocking</w:t>
      </w:r>
      <w:r w:rsidRPr="00266DFF">
        <w:rPr>
          <w:rFonts w:ascii="Calibri" w:hAnsi="Calibri" w:cs="Calibri"/>
          <w:szCs w:val="20"/>
          <w:lang w:val="en-CA"/>
        </w:rPr>
        <w:t xml:space="preserve"> force</w:t>
      </w:r>
      <w:r>
        <w:rPr>
          <w:rFonts w:ascii="Calibri" w:hAnsi="Calibri" w:cs="Calibri"/>
          <w:szCs w:val="20"/>
          <w:lang w:val="en-CA"/>
        </w:rPr>
        <w:t xml:space="preserve">. This experimental set-up is shown in </w:t>
      </w:r>
      <w:r w:rsidR="00744E32">
        <w:rPr>
          <w:rFonts w:ascii="Calibri" w:hAnsi="Calibri" w:cs="Calibri"/>
          <w:szCs w:val="20"/>
          <w:lang w:val="en-CA"/>
        </w:rPr>
        <w:fldChar w:fldCharType="begin"/>
      </w:r>
      <w:r>
        <w:rPr>
          <w:rFonts w:ascii="Calibri" w:hAnsi="Calibri" w:cs="Calibri"/>
          <w:szCs w:val="20"/>
          <w:lang w:val="en-CA"/>
        </w:rPr>
        <w:instrText xml:space="preserve"> REF _Ref477278953 \h </w:instrText>
      </w:r>
      <w:r w:rsidR="00744E32">
        <w:rPr>
          <w:rFonts w:ascii="Calibri" w:hAnsi="Calibri" w:cs="Calibri"/>
          <w:szCs w:val="20"/>
          <w:lang w:val="en-CA"/>
        </w:rPr>
      </w:r>
      <w:r w:rsidR="00744E32">
        <w:rPr>
          <w:rFonts w:ascii="Calibri" w:hAnsi="Calibri" w:cs="Calibri"/>
          <w:szCs w:val="20"/>
          <w:lang w:val="en-CA"/>
        </w:rPr>
        <w:fldChar w:fldCharType="separate"/>
      </w:r>
      <w:r w:rsidR="00B755B5">
        <w:t>Fig.</w:t>
      </w:r>
      <w:r w:rsidR="00340323">
        <w:t xml:space="preserve"> </w:t>
      </w:r>
      <w:r w:rsidR="00340323">
        <w:rPr>
          <w:noProof/>
        </w:rPr>
        <w:t>12</w:t>
      </w:r>
      <w:r w:rsidR="00744E32">
        <w:rPr>
          <w:rFonts w:ascii="Calibri" w:hAnsi="Calibri" w:cs="Calibri"/>
          <w:szCs w:val="20"/>
          <w:lang w:val="en-CA"/>
        </w:rPr>
        <w:fldChar w:fldCharType="end"/>
      </w:r>
      <w:r>
        <w:rPr>
          <w:rFonts w:ascii="Calibri" w:hAnsi="Calibri" w:cs="Calibri"/>
          <w:szCs w:val="20"/>
          <w:lang w:val="en-CA"/>
        </w:rPr>
        <w:t>-A.</w:t>
      </w:r>
    </w:p>
    <w:p w:rsidR="00B63392" w:rsidRDefault="00B63392" w:rsidP="002113B6">
      <w:pPr>
        <w:pStyle w:val="Heading2"/>
        <w:rPr>
          <w:lang w:val="en-CA"/>
        </w:rPr>
      </w:pPr>
      <w:r>
        <w:rPr>
          <w:lang w:val="en-CA"/>
        </w:rPr>
        <w:t>6.2 Range-of-Motion Testing</w:t>
      </w:r>
    </w:p>
    <w:p w:rsidR="00135FE4" w:rsidRDefault="00135FE4" w:rsidP="00135FE4">
      <w:pPr>
        <w:ind w:firstLine="720"/>
        <w:rPr>
          <w:rFonts w:ascii="Calibri" w:hAnsi="Calibri" w:cs="Calibri"/>
          <w:szCs w:val="20"/>
          <w:lang w:val="en-CA"/>
        </w:rPr>
      </w:pPr>
      <w:r w:rsidRPr="00621F01">
        <w:rPr>
          <w:rFonts w:ascii="Calibri" w:hAnsi="Calibri" w:cs="Calibri"/>
          <w:szCs w:val="20"/>
          <w:lang w:val="en-CA"/>
        </w:rPr>
        <w:t xml:space="preserve"> </w:t>
      </w:r>
      <w:r>
        <w:rPr>
          <w:rFonts w:ascii="Calibri" w:hAnsi="Calibri" w:cs="Calibri"/>
          <w:szCs w:val="20"/>
          <w:lang w:val="en-CA"/>
        </w:rPr>
        <w:t>For the</w:t>
      </w:r>
      <w:r w:rsidR="007D0198">
        <w:rPr>
          <w:rFonts w:ascii="Calibri" w:hAnsi="Calibri" w:cs="Calibri"/>
          <w:szCs w:val="20"/>
          <w:lang w:val="en-CA"/>
        </w:rPr>
        <w:t xml:space="preserve"> tip bending-angle versus cable-actuation-</w:t>
      </w:r>
      <w:r>
        <w:rPr>
          <w:rFonts w:ascii="Calibri" w:hAnsi="Calibri" w:cs="Calibri"/>
          <w:szCs w:val="20"/>
          <w:lang w:val="en-CA"/>
        </w:rPr>
        <w:t xml:space="preserve">force experiments, a pair of </w:t>
      </w:r>
      <w:bookmarkStart w:id="38" w:name="OLE_LINK9"/>
      <w:bookmarkStart w:id="39" w:name="OLE_LINK10"/>
      <w:bookmarkStart w:id="40" w:name="OLE_LINK11"/>
      <w:bookmarkStart w:id="41" w:name="OLE_LINK12"/>
      <w:r>
        <w:rPr>
          <w:rFonts w:ascii="Calibri" w:hAnsi="Calibri" w:cs="Calibri"/>
          <w:szCs w:val="20"/>
          <w:lang w:val="en-CA"/>
        </w:rPr>
        <w:t>Flea</w:t>
      </w:r>
      <w:r w:rsidRPr="004250D5">
        <w:rPr>
          <w:rFonts w:ascii="Calibri" w:hAnsi="Calibri" w:cs="Calibri"/>
          <w:szCs w:val="20"/>
          <w:lang w:val="en-CA"/>
        </w:rPr>
        <w:t>3 1.3 MP cameras</w:t>
      </w:r>
      <w:bookmarkEnd w:id="38"/>
      <w:bookmarkEnd w:id="39"/>
      <w:bookmarkEnd w:id="40"/>
      <w:bookmarkEnd w:id="41"/>
      <w:r w:rsidRPr="004250D5">
        <w:rPr>
          <w:rFonts w:ascii="Calibri" w:hAnsi="Calibri" w:cs="Calibri"/>
          <w:szCs w:val="20"/>
          <w:lang w:val="en-CA"/>
        </w:rPr>
        <w:t xml:space="preserve"> (Point Grey, Vancouver Canada) </w:t>
      </w:r>
      <w:r>
        <w:rPr>
          <w:rFonts w:ascii="Calibri" w:hAnsi="Calibri" w:cs="Calibri"/>
          <w:szCs w:val="20"/>
          <w:lang w:val="en-CA"/>
        </w:rPr>
        <w:t>were arranged in a stereo-configuration and calibrated</w:t>
      </w:r>
      <w:r w:rsidRPr="004250D5">
        <w:rPr>
          <w:rFonts w:ascii="Calibri" w:hAnsi="Calibri" w:cs="Calibri"/>
          <w:szCs w:val="20"/>
          <w:lang w:val="en-CA"/>
        </w:rPr>
        <w:t xml:space="preserve"> using the MATLAB® Camera Calibration Toolbox. </w:t>
      </w:r>
      <w:r>
        <w:rPr>
          <w:rFonts w:ascii="Calibri" w:hAnsi="Calibri" w:cs="Calibri"/>
          <w:szCs w:val="20"/>
          <w:lang w:val="en-CA"/>
        </w:rPr>
        <w:t>These cameras were used to track the shape, radius of curvature and bending angle of the joints while an</w:t>
      </w:r>
      <w:r w:rsidRPr="00621F01">
        <w:rPr>
          <w:rFonts w:ascii="Calibri" w:hAnsi="Calibri" w:cs="Calibri"/>
          <w:szCs w:val="20"/>
          <w:lang w:val="en-CA"/>
        </w:rPr>
        <w:t xml:space="preserve"> FSH00095 JR S-Beam Load Ce</w:t>
      </w:r>
      <w:r>
        <w:rPr>
          <w:rFonts w:ascii="Calibri" w:hAnsi="Calibri" w:cs="Calibri"/>
          <w:szCs w:val="20"/>
          <w:lang w:val="en-CA"/>
        </w:rPr>
        <w:t>ll (FUTEK, USA) was used to collect cable tension</w:t>
      </w:r>
      <w:r w:rsidRPr="00621F01">
        <w:rPr>
          <w:rFonts w:ascii="Calibri" w:hAnsi="Calibri" w:cs="Calibri"/>
          <w:szCs w:val="20"/>
          <w:lang w:val="en-CA"/>
        </w:rPr>
        <w:t xml:space="preserve"> measurements. </w:t>
      </w:r>
      <w:r>
        <w:rPr>
          <w:rFonts w:ascii="Calibri" w:hAnsi="Calibri" w:cs="Calibri"/>
          <w:szCs w:val="20"/>
          <w:lang w:val="en-CA"/>
        </w:rPr>
        <w:t xml:space="preserve">The error of the measurement system was found to be ± [0.01-0.1] mm in measuring known radii of curvatures in the range of [3-15] mm. </w:t>
      </w:r>
      <w:r w:rsidR="009320F9">
        <w:rPr>
          <w:rFonts w:ascii="Calibri" w:hAnsi="Calibri" w:cs="Calibri"/>
          <w:szCs w:val="20"/>
          <w:lang w:val="en-CA"/>
        </w:rPr>
        <w:t xml:space="preserve">This set-up is shown in </w:t>
      </w:r>
      <w:r w:rsidR="00744E32">
        <w:rPr>
          <w:rFonts w:ascii="Calibri" w:hAnsi="Calibri" w:cs="Calibri"/>
          <w:szCs w:val="20"/>
          <w:lang w:val="en-CA"/>
        </w:rPr>
        <w:fldChar w:fldCharType="begin"/>
      </w:r>
      <w:r w:rsidR="009320F9">
        <w:rPr>
          <w:rFonts w:ascii="Calibri" w:hAnsi="Calibri" w:cs="Calibri"/>
          <w:szCs w:val="20"/>
          <w:lang w:val="en-CA"/>
        </w:rPr>
        <w:instrText xml:space="preserve"> REF _Ref477278953 \h </w:instrText>
      </w:r>
      <w:r w:rsidR="00744E32">
        <w:rPr>
          <w:rFonts w:ascii="Calibri" w:hAnsi="Calibri" w:cs="Calibri"/>
          <w:szCs w:val="20"/>
          <w:lang w:val="en-CA"/>
        </w:rPr>
      </w:r>
      <w:r w:rsidR="00744E32">
        <w:rPr>
          <w:rFonts w:ascii="Calibri" w:hAnsi="Calibri" w:cs="Calibri"/>
          <w:szCs w:val="20"/>
          <w:lang w:val="en-CA"/>
        </w:rPr>
        <w:fldChar w:fldCharType="separate"/>
      </w:r>
      <w:r w:rsidR="00B755B5">
        <w:t>Fig.</w:t>
      </w:r>
      <w:r w:rsidR="00340323">
        <w:t xml:space="preserve"> </w:t>
      </w:r>
      <w:r w:rsidR="00340323">
        <w:rPr>
          <w:noProof/>
        </w:rPr>
        <w:t>12</w:t>
      </w:r>
      <w:r w:rsidR="00744E32">
        <w:rPr>
          <w:rFonts w:ascii="Calibri" w:hAnsi="Calibri" w:cs="Calibri"/>
          <w:szCs w:val="20"/>
          <w:lang w:val="en-CA"/>
        </w:rPr>
        <w:fldChar w:fldCharType="end"/>
      </w:r>
      <w:r>
        <w:rPr>
          <w:rFonts w:ascii="Calibri" w:hAnsi="Calibri" w:cs="Calibri"/>
          <w:szCs w:val="20"/>
          <w:lang w:val="en-CA"/>
        </w:rPr>
        <w:t>-B.</w:t>
      </w:r>
    </w:p>
    <w:p w:rsidR="009320F9" w:rsidRDefault="008546C3" w:rsidP="00550BC9">
      <w:pPr>
        <w:keepNext/>
        <w:jc w:val="center"/>
      </w:pPr>
      <w:r>
        <w:rPr>
          <w:noProof/>
          <w:lang w:val="en-CA" w:eastAsia="en-CA"/>
        </w:rPr>
        <w:lastRenderedPageBreak/>
        <w:drawing>
          <wp:inline distT="0" distB="0" distL="0" distR="0">
            <wp:extent cx="5462607" cy="1800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0945" t="40227" r="6579" b="23951"/>
                    <a:stretch/>
                  </pic:blipFill>
                  <pic:spPr bwMode="auto">
                    <a:xfrm>
                      <a:off x="0" y="0"/>
                      <a:ext cx="5462607" cy="18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5FE4" w:rsidRPr="00A16D2C" w:rsidRDefault="009320F9" w:rsidP="007C3477">
      <w:pPr>
        <w:pStyle w:val="Caption"/>
        <w:jc w:val="center"/>
      </w:pPr>
      <w:bookmarkStart w:id="42" w:name="_Ref477278953"/>
      <w:r>
        <w:t xml:space="preserve">Figure </w:t>
      </w:r>
      <w:fldSimple w:instr=" SEQ Figure \* ARABIC ">
        <w:r w:rsidR="00340323">
          <w:rPr>
            <w:noProof/>
          </w:rPr>
          <w:t>12</w:t>
        </w:r>
      </w:fldSimple>
      <w:bookmarkEnd w:id="42"/>
      <w:r>
        <w:t xml:space="preserve">: </w:t>
      </w:r>
      <w:r w:rsidR="00135FE4">
        <w:t>Experimental Set-up for Measuring Blocking Force and Joint Range-of-Motion</w:t>
      </w:r>
    </w:p>
    <w:p w:rsidR="00BD0118" w:rsidRDefault="00895F6F" w:rsidP="002113B6">
      <w:pPr>
        <w:pStyle w:val="Heading1"/>
        <w:rPr>
          <w:noProof/>
        </w:rPr>
      </w:pPr>
      <w:r>
        <w:t>7</w:t>
      </w:r>
      <w:r w:rsidR="00CC454E">
        <w:t xml:space="preserve"> </w:t>
      </w:r>
      <w:r w:rsidR="00BD0118">
        <w:t>Experimental Analysis and model validation</w:t>
      </w:r>
    </w:p>
    <w:p w:rsidR="007257A8" w:rsidRDefault="007257A8" w:rsidP="002113B6">
      <w:pPr>
        <w:ind w:firstLine="720"/>
        <w:rPr>
          <w:rFonts w:cstheme="minorHAnsi"/>
          <w:noProof/>
        </w:rPr>
      </w:pPr>
      <w:r>
        <w:rPr>
          <w:rFonts w:cstheme="minorHAnsi"/>
          <w:noProof/>
        </w:rPr>
        <w:t>To ver</w:t>
      </w:r>
      <w:r w:rsidR="00457552">
        <w:rPr>
          <w:rFonts w:cstheme="minorHAnsi"/>
          <w:noProof/>
        </w:rPr>
        <w:t>ify the anticipated effects of the</w:t>
      </w:r>
      <w:r>
        <w:rPr>
          <w:rFonts w:cstheme="minorHAnsi"/>
          <w:noProof/>
        </w:rPr>
        <w:t xml:space="preserve"> CCM notch</w:t>
      </w:r>
      <w:r w:rsidR="00457552">
        <w:rPr>
          <w:rFonts w:cstheme="minorHAnsi"/>
          <w:noProof/>
        </w:rPr>
        <w:t>es</w:t>
      </w:r>
      <w:r>
        <w:rPr>
          <w:rFonts w:cstheme="minorHAnsi"/>
          <w:noProof/>
        </w:rPr>
        <w:t xml:space="preserve"> </w:t>
      </w:r>
      <w:r w:rsidR="00457552">
        <w:rPr>
          <w:rFonts w:cstheme="minorHAnsi"/>
          <w:noProof/>
        </w:rPr>
        <w:t>from</w:t>
      </w:r>
      <w:r>
        <w:rPr>
          <w:rFonts w:cstheme="minorHAnsi"/>
          <w:noProof/>
        </w:rPr>
        <w:t xml:space="preserve"> the sensitivity study </w:t>
      </w:r>
      <w:r w:rsidR="00457552">
        <w:rPr>
          <w:rFonts w:cstheme="minorHAnsi"/>
          <w:noProof/>
        </w:rPr>
        <w:t>in</w:t>
      </w:r>
      <w:r>
        <w:rPr>
          <w:rFonts w:cstheme="minorHAnsi"/>
          <w:noProof/>
        </w:rPr>
        <w:t xml:space="preserve"> Section 3.2, the physical prototypes were compared against an equivalent </w:t>
      </w:r>
      <w:r w:rsidR="00C32240">
        <w:rPr>
          <w:rFonts w:cstheme="minorHAnsi"/>
          <w:noProof/>
        </w:rPr>
        <w:t>rectangular</w:t>
      </w:r>
      <w:r>
        <w:rPr>
          <w:rFonts w:cstheme="minorHAnsi"/>
          <w:noProof/>
        </w:rPr>
        <w:t xml:space="preserve"> notch</w:t>
      </w:r>
      <w:r w:rsidR="00B755B5">
        <w:rPr>
          <w:rFonts w:cstheme="minorHAnsi"/>
          <w:noProof/>
        </w:rPr>
        <w:t xml:space="preserve"> design with the same cut depth</w:t>
      </w:r>
      <w:r>
        <w:rPr>
          <w:rFonts w:cstheme="minorHAnsi"/>
          <w:noProof/>
        </w:rPr>
        <w:t xml:space="preserve"> </w:t>
      </w:r>
      <m:oMath>
        <m:r>
          <w:rPr>
            <w:rFonts w:ascii="Cambria Math" w:hAnsi="Cambria Math"/>
            <w:color w:val="000000" w:themeColor="text1"/>
            <w:kern w:val="24"/>
            <w:lang w:val="en-CA"/>
          </w:rPr>
          <m:t>g</m:t>
        </m:r>
      </m:oMath>
      <w:r w:rsidR="00B755B5">
        <w:rPr>
          <w:rFonts w:cstheme="minorHAnsi"/>
          <w:noProof/>
        </w:rPr>
        <w:t xml:space="preserve"> and width</w:t>
      </w:r>
      <w:r>
        <w:rPr>
          <w:rFonts w:cstheme="minorHAnsi"/>
          <w:noProof/>
        </w:rPr>
        <w:t xml:space="preserve"> </w:t>
      </w:r>
      <m:oMath>
        <m:r>
          <w:rPr>
            <w:rFonts w:ascii="Cambria Math" w:hAnsi="Cambria Math"/>
            <w:color w:val="000000" w:themeColor="text1"/>
            <w:kern w:val="24"/>
            <w:lang w:val="en-CA"/>
          </w:rPr>
          <m:t>h</m:t>
        </m:r>
      </m:oMath>
      <w:r>
        <w:rPr>
          <w:rFonts w:cstheme="minorHAnsi"/>
          <w:noProof/>
        </w:rPr>
        <w:t xml:space="preserve">. This comparison can effectively be considered as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h</m:t>
            </m:r>
          </m:e>
          <m:sub>
            <m:r>
              <w:rPr>
                <w:rFonts w:ascii="Cambria Math" w:hAnsi="Cambria Math"/>
                <w:color w:val="000000" w:themeColor="text1"/>
                <w:kern w:val="24"/>
                <w:lang w:val="en-CA"/>
              </w:rPr>
              <m:t>i</m:t>
            </m:r>
          </m:sub>
        </m:sSub>
      </m:oMath>
      <w:r>
        <w:rPr>
          <w:rFonts w:cstheme="minorHAnsi"/>
          <w:i/>
          <w:noProof/>
          <w:vertAlign w:val="subscript"/>
        </w:rPr>
        <w:t xml:space="preserve"> </w:t>
      </w:r>
      <w:r>
        <w:rPr>
          <w:rFonts w:cstheme="minorHAnsi"/>
          <w:noProof/>
        </w:rPr>
        <w:t xml:space="preserve">= 0.8 vs.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h</m:t>
            </m:r>
          </m:e>
          <m:sub>
            <m:r>
              <w:rPr>
                <w:rFonts w:ascii="Cambria Math" w:hAnsi="Cambria Math"/>
                <w:color w:val="000000" w:themeColor="text1"/>
                <w:kern w:val="24"/>
                <w:lang w:val="en-CA"/>
              </w:rPr>
              <m:t>i</m:t>
            </m:r>
          </m:sub>
        </m:sSub>
      </m:oMath>
      <w:r>
        <w:rPr>
          <w:rFonts w:cstheme="minorHAnsi"/>
          <w:i/>
          <w:noProof/>
          <w:vertAlign w:val="subscript"/>
        </w:rPr>
        <w:t xml:space="preserve"> </w:t>
      </w:r>
      <w:r>
        <w:rPr>
          <w:rFonts w:cstheme="minorHAnsi"/>
          <w:noProof/>
        </w:rPr>
        <w:t xml:space="preserve">= 0. </w:t>
      </w:r>
      <w:r w:rsidR="00744E32">
        <w:rPr>
          <w:rFonts w:cstheme="minorHAnsi"/>
          <w:noProof/>
        </w:rPr>
        <w:fldChar w:fldCharType="begin"/>
      </w:r>
      <w:r w:rsidR="0076432A">
        <w:rPr>
          <w:rFonts w:cstheme="minorHAnsi"/>
          <w:noProof/>
        </w:rPr>
        <w:instrText xml:space="preserve"> REF _Ref477346377 \h </w:instrText>
      </w:r>
      <w:r w:rsidR="00744E32">
        <w:rPr>
          <w:rFonts w:cstheme="minorHAnsi"/>
          <w:noProof/>
        </w:rPr>
      </w:r>
      <w:r w:rsidR="00744E32">
        <w:rPr>
          <w:rFonts w:cstheme="minorHAnsi"/>
          <w:noProof/>
        </w:rPr>
        <w:fldChar w:fldCharType="separate"/>
      </w:r>
      <w:r w:rsidR="00B755B5">
        <w:t>Fig.</w:t>
      </w:r>
      <w:r w:rsidR="00340323">
        <w:t xml:space="preserve"> </w:t>
      </w:r>
      <w:r w:rsidR="00340323">
        <w:rPr>
          <w:noProof/>
        </w:rPr>
        <w:t>13</w:t>
      </w:r>
      <w:r w:rsidR="00744E32">
        <w:rPr>
          <w:rFonts w:cstheme="minorHAnsi"/>
          <w:noProof/>
        </w:rPr>
        <w:fldChar w:fldCharType="end"/>
      </w:r>
      <w:r w:rsidR="0076432A">
        <w:rPr>
          <w:rFonts w:cstheme="minorHAnsi"/>
          <w:noProof/>
        </w:rPr>
        <w:t xml:space="preserve"> </w:t>
      </w:r>
      <w:r>
        <w:rPr>
          <w:rFonts w:cstheme="minorHAnsi"/>
          <w:noProof/>
        </w:rPr>
        <w:t>shows a side-by-side comparison of both simulated and physical versions of the CCM notch</w:t>
      </w:r>
      <w:r w:rsidR="00457552">
        <w:rPr>
          <w:rFonts w:cstheme="minorHAnsi"/>
          <w:noProof/>
        </w:rPr>
        <w:t>es</w:t>
      </w:r>
      <w:r>
        <w:rPr>
          <w:rFonts w:cstheme="minorHAnsi"/>
          <w:noProof/>
        </w:rPr>
        <w:t xml:space="preserve"> alongside a </w:t>
      </w:r>
      <w:r w:rsidR="00C32240">
        <w:rPr>
          <w:rFonts w:cstheme="minorHAnsi"/>
          <w:noProof/>
        </w:rPr>
        <w:t>rectangular</w:t>
      </w:r>
      <w:r>
        <w:rPr>
          <w:rFonts w:cstheme="minorHAnsi"/>
          <w:noProof/>
        </w:rPr>
        <w:t xml:space="preserve"> notch</w:t>
      </w:r>
      <w:r w:rsidR="009D20FE">
        <w:rPr>
          <w:rFonts w:cstheme="minorHAnsi"/>
          <w:noProof/>
        </w:rPr>
        <w:t xml:space="preserve"> joint</w:t>
      </w:r>
      <w:r>
        <w:rPr>
          <w:rFonts w:cstheme="minorHAnsi"/>
          <w:noProof/>
        </w:rPr>
        <w:t>. By inspecting these images, it can be seen that the CCM notch takes on a more compact bending shape with less lateral motion. It can also be seen that the ANSYS simulations of these different joints agree well with the true shape of the joints. Note the differences in closure between the distal and proximal joints being accurately represented in the simulations. This validates the cable actuated approach used to simulate the actuation of these joints.</w:t>
      </w:r>
    </w:p>
    <w:p w:rsidR="00E64815" w:rsidRDefault="00824494" w:rsidP="00E64815">
      <w:pPr>
        <w:keepNext/>
        <w:jc w:val="center"/>
      </w:pPr>
      <w:r>
        <w:rPr>
          <w:noProof/>
          <w:lang w:val="en-CA" w:eastAsia="en-CA"/>
        </w:rPr>
        <w:lastRenderedPageBreak/>
        <w:drawing>
          <wp:inline distT="0" distB="0" distL="0" distR="0">
            <wp:extent cx="4117299" cy="18340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31744" t="33099" r="11987" b="29304"/>
                    <a:stretch/>
                  </pic:blipFill>
                  <pic:spPr bwMode="auto">
                    <a:xfrm>
                      <a:off x="0" y="0"/>
                      <a:ext cx="4122223" cy="18362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383D" w:rsidRDefault="00E64815" w:rsidP="006A383D">
      <w:pPr>
        <w:pStyle w:val="Caption"/>
        <w:jc w:val="center"/>
        <w:rPr>
          <w:noProof/>
        </w:rPr>
      </w:pPr>
      <w:bookmarkStart w:id="43" w:name="_Ref477346377"/>
      <w:r>
        <w:t xml:space="preserve">Figure </w:t>
      </w:r>
      <w:fldSimple w:instr=" SEQ Figure \* ARABIC ">
        <w:r w:rsidR="00340323">
          <w:rPr>
            <w:noProof/>
          </w:rPr>
          <w:t>13</w:t>
        </w:r>
      </w:fldSimple>
      <w:bookmarkEnd w:id="43"/>
      <w:r>
        <w:t xml:space="preserve">: </w:t>
      </w:r>
      <w:r w:rsidR="006A383D">
        <w:rPr>
          <w:noProof/>
        </w:rPr>
        <w:t>Finite Element and Phys</w:t>
      </w:r>
      <w:r w:rsidR="006D76F0">
        <w:rPr>
          <w:noProof/>
        </w:rPr>
        <w:t>i</w:t>
      </w:r>
      <w:r w:rsidR="006A383D">
        <w:rPr>
          <w:noProof/>
        </w:rPr>
        <w:t xml:space="preserve">cal Specimen of </w:t>
      </w:r>
      <w:r w:rsidR="00C32240">
        <w:rPr>
          <w:noProof/>
        </w:rPr>
        <w:t>Rectangular</w:t>
      </w:r>
      <w:r w:rsidR="006A383D">
        <w:rPr>
          <w:noProof/>
        </w:rPr>
        <w:t xml:space="preserve"> Joint and Modified Joint</w:t>
      </w:r>
    </w:p>
    <w:p w:rsidR="007257A8" w:rsidRDefault="007257A8" w:rsidP="007257A8">
      <w:pPr>
        <w:ind w:firstLine="720"/>
        <w:rPr>
          <w:rFonts w:cstheme="minorHAnsi"/>
          <w:noProof/>
        </w:rPr>
      </w:pPr>
      <w:r>
        <w:rPr>
          <w:rFonts w:cstheme="minorHAnsi"/>
          <w:noProof/>
        </w:rPr>
        <w:t xml:space="preserve">Next, the blocking-force characteristics of the two joints are compared in </w:t>
      </w:r>
      <w:r w:rsidR="00744E32">
        <w:rPr>
          <w:rFonts w:cstheme="minorHAnsi"/>
          <w:noProof/>
        </w:rPr>
        <w:fldChar w:fldCharType="begin"/>
      </w:r>
      <w:r>
        <w:rPr>
          <w:rFonts w:cstheme="minorHAnsi"/>
          <w:noProof/>
        </w:rPr>
        <w:instrText xml:space="preserve"> REF _Ref477351600 \h </w:instrText>
      </w:r>
      <w:r w:rsidR="00744E32">
        <w:rPr>
          <w:rFonts w:cstheme="minorHAnsi"/>
          <w:noProof/>
        </w:rPr>
      </w:r>
      <w:r w:rsidR="00744E32">
        <w:rPr>
          <w:rFonts w:cstheme="minorHAnsi"/>
          <w:noProof/>
        </w:rPr>
        <w:fldChar w:fldCharType="separate"/>
      </w:r>
      <w:r w:rsidR="0066430F">
        <w:t>Fig.</w:t>
      </w:r>
      <w:r w:rsidR="00340323">
        <w:t xml:space="preserve"> </w:t>
      </w:r>
      <w:r w:rsidR="00340323">
        <w:rPr>
          <w:noProof/>
        </w:rPr>
        <w:t>14</w:t>
      </w:r>
      <w:r w:rsidR="00744E32">
        <w:rPr>
          <w:rFonts w:cstheme="minorHAnsi"/>
          <w:noProof/>
        </w:rPr>
        <w:fldChar w:fldCharType="end"/>
      </w:r>
      <w:r>
        <w:rPr>
          <w:rFonts w:cstheme="minorHAnsi"/>
          <w:noProof/>
        </w:rPr>
        <w:t xml:space="preserve">, where the physical experiments were repeated five times for each data point, and the mean and standard error of the measurements are shown. </w:t>
      </w:r>
    </w:p>
    <w:p w:rsidR="002E248D" w:rsidRDefault="002E248D" w:rsidP="002E248D">
      <w:pPr>
        <w:ind w:firstLine="720"/>
        <w:rPr>
          <w:rFonts w:cstheme="minorHAnsi"/>
          <w:noProof/>
        </w:rPr>
      </w:pPr>
      <w:r>
        <w:rPr>
          <w:rFonts w:cstheme="minorHAnsi"/>
          <w:noProof/>
        </w:rPr>
        <w:t>Both the FEM and experimental data indicate that for a specified “allowable” tip deflection, the CCM design supports blocking forces 1.58 times the magnitude of those applied to the rectangular notch joint.</w:t>
      </w:r>
    </w:p>
    <w:p w:rsidR="0016226E" w:rsidRDefault="00842A96" w:rsidP="006A383D">
      <w:pPr>
        <w:pStyle w:val="Caption"/>
        <w:jc w:val="center"/>
      </w:pPr>
      <w:r>
        <w:rPr>
          <w:noProof/>
          <w:lang w:val="en-CA" w:eastAsia="en-CA"/>
        </w:rPr>
        <w:drawing>
          <wp:inline distT="0" distB="0" distL="0" distR="0">
            <wp:extent cx="5772150" cy="319633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7495" t="28499" r="9781" b="19401"/>
                    <a:stretch/>
                  </pic:blipFill>
                  <pic:spPr bwMode="auto">
                    <a:xfrm>
                      <a:off x="0" y="0"/>
                      <a:ext cx="5818810" cy="3222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383D" w:rsidRDefault="000A4DD8" w:rsidP="006A383D">
      <w:pPr>
        <w:pStyle w:val="Caption"/>
        <w:jc w:val="center"/>
        <w:rPr>
          <w:noProof/>
        </w:rPr>
      </w:pPr>
      <w:bookmarkStart w:id="44" w:name="_Ref477351600"/>
      <w:r w:rsidRPr="004F3484">
        <w:t xml:space="preserve">Figure </w:t>
      </w:r>
      <w:fldSimple w:instr=" SEQ Figure \* ARABIC ">
        <w:r w:rsidR="00340323" w:rsidRPr="004F3484">
          <w:rPr>
            <w:noProof/>
          </w:rPr>
          <w:t>14</w:t>
        </w:r>
      </w:fldSimple>
      <w:bookmarkEnd w:id="44"/>
      <w:r w:rsidRPr="004F3484">
        <w:t xml:space="preserve">: </w:t>
      </w:r>
      <w:r w:rsidR="006A383D" w:rsidRPr="004F3484">
        <w:rPr>
          <w:noProof/>
        </w:rPr>
        <w:t xml:space="preserve">Blocking Force of </w:t>
      </w:r>
      <w:r w:rsidR="00C32240" w:rsidRPr="004F3484">
        <w:rPr>
          <w:noProof/>
        </w:rPr>
        <w:t>Rectangular</w:t>
      </w:r>
      <w:r w:rsidR="006A383D" w:rsidRPr="004F3484">
        <w:rPr>
          <w:noProof/>
        </w:rPr>
        <w:t xml:space="preserve"> Joint and </w:t>
      </w:r>
      <w:r w:rsidR="006D76F0" w:rsidRPr="004F3484">
        <w:rPr>
          <w:noProof/>
        </w:rPr>
        <w:t>C</w:t>
      </w:r>
      <w:r w:rsidR="00512564" w:rsidRPr="004F3484">
        <w:rPr>
          <w:noProof/>
        </w:rPr>
        <w:t>ontact-aided</w:t>
      </w:r>
      <w:r w:rsidR="006A383D" w:rsidRPr="004F3484">
        <w:rPr>
          <w:noProof/>
        </w:rPr>
        <w:t xml:space="preserve"> Joint for ANSYS Simulations and Physical Experiments</w:t>
      </w:r>
    </w:p>
    <w:p w:rsidR="007257A8" w:rsidRDefault="007257A8" w:rsidP="007257A8">
      <w:pPr>
        <w:ind w:firstLine="720"/>
        <w:rPr>
          <w:rFonts w:cstheme="minorHAnsi"/>
          <w:noProof/>
        </w:rPr>
      </w:pPr>
      <w:r>
        <w:rPr>
          <w:rFonts w:cstheme="minorHAnsi"/>
          <w:noProof/>
        </w:rPr>
        <w:lastRenderedPageBreak/>
        <w:t>The kinematics of the contact-aided joint were also simulated using ANSYS and compared to the analytica</w:t>
      </w:r>
      <w:r w:rsidR="003037AD">
        <w:rPr>
          <w:rFonts w:cstheme="minorHAnsi"/>
          <w:noProof/>
        </w:rPr>
        <w:t>l model presented in Section 3</w:t>
      </w:r>
      <w:r>
        <w:rPr>
          <w:rFonts w:cstheme="minorHAnsi"/>
          <w:noProof/>
        </w:rPr>
        <w:t xml:space="preserve">. These results are compared to experimental data collected from the fabricated specimen in </w:t>
      </w:r>
      <w:r w:rsidR="00744E32">
        <w:rPr>
          <w:rFonts w:cstheme="minorHAnsi"/>
          <w:noProof/>
        </w:rPr>
        <w:fldChar w:fldCharType="begin"/>
      </w:r>
      <w:r>
        <w:rPr>
          <w:rFonts w:cstheme="minorHAnsi"/>
          <w:noProof/>
        </w:rPr>
        <w:instrText xml:space="preserve"> REF _Ref477346553 \h </w:instrText>
      </w:r>
      <w:r w:rsidR="00744E32">
        <w:rPr>
          <w:rFonts w:cstheme="minorHAnsi"/>
          <w:noProof/>
        </w:rPr>
      </w:r>
      <w:r w:rsidR="00744E32">
        <w:rPr>
          <w:rFonts w:cstheme="minorHAnsi"/>
          <w:noProof/>
        </w:rPr>
        <w:fldChar w:fldCharType="separate"/>
      </w:r>
      <w:r w:rsidR="0066430F">
        <w:t>Fig.</w:t>
      </w:r>
      <w:r w:rsidR="00340323" w:rsidRPr="000A4DD8">
        <w:t xml:space="preserve"> </w:t>
      </w:r>
      <w:r w:rsidR="00340323">
        <w:rPr>
          <w:noProof/>
        </w:rPr>
        <w:t>15</w:t>
      </w:r>
      <w:r w:rsidR="00744E32">
        <w:rPr>
          <w:rFonts w:cstheme="minorHAnsi"/>
          <w:noProof/>
        </w:rPr>
        <w:fldChar w:fldCharType="end"/>
      </w:r>
      <w:r>
        <w:rPr>
          <w:rFonts w:cstheme="minorHAnsi"/>
          <w:noProof/>
        </w:rPr>
        <w:t>.</w:t>
      </w:r>
      <w:r w:rsidR="00755BF0">
        <w:rPr>
          <w:rFonts w:cstheme="minorHAnsi"/>
          <w:noProof/>
        </w:rPr>
        <w:t xml:space="preserve"> </w:t>
      </w:r>
    </w:p>
    <w:p w:rsidR="000A4DD8" w:rsidRDefault="00D96C85" w:rsidP="000A4DD8">
      <w:pPr>
        <w:keepNext/>
        <w:jc w:val="center"/>
      </w:pPr>
      <w:r>
        <w:rPr>
          <w:noProof/>
          <w:lang w:val="en-CA" w:eastAsia="en-CA"/>
        </w:rPr>
        <w:drawing>
          <wp:inline distT="0" distB="0" distL="0" distR="0">
            <wp:extent cx="3708454" cy="328524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STY_Final Experimental Kinematics.tif"/>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25" r="31576"/>
                    <a:stretch/>
                  </pic:blipFill>
                  <pic:spPr bwMode="auto">
                    <a:xfrm>
                      <a:off x="0" y="0"/>
                      <a:ext cx="3708729" cy="32854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A4DD8" w:rsidRPr="000A4DD8" w:rsidRDefault="000A4DD8" w:rsidP="000A4DD8">
      <w:pPr>
        <w:pStyle w:val="Caption"/>
        <w:jc w:val="center"/>
      </w:pPr>
      <w:bookmarkStart w:id="45" w:name="_Ref477346553"/>
      <w:r w:rsidRPr="000A4DD8">
        <w:t xml:space="preserve">Figure </w:t>
      </w:r>
      <w:fldSimple w:instr=" SEQ Figure \* ARABIC ">
        <w:r w:rsidR="00340323">
          <w:rPr>
            <w:noProof/>
          </w:rPr>
          <w:t>15</w:t>
        </w:r>
      </w:fldSimple>
      <w:bookmarkEnd w:id="45"/>
      <w:r w:rsidR="00A754CA">
        <w:t>: Comparison of Kinematics Model and ANSYS S</w:t>
      </w:r>
      <w:r w:rsidRPr="000A4DD8">
        <w:t>imulation of</w:t>
      </w:r>
      <w:r w:rsidR="003037AD">
        <w:t xml:space="preserve"> CCM Notch</w:t>
      </w:r>
      <w:r w:rsidRPr="000A4DD8">
        <w:t xml:space="preserve"> Joint</w:t>
      </w:r>
      <w:r w:rsidR="00A754CA">
        <w:t xml:space="preserve"> with Experimental Results</w:t>
      </w:r>
    </w:p>
    <w:p w:rsidR="007257A8" w:rsidRDefault="00744E32" w:rsidP="00A754CA">
      <w:pPr>
        <w:ind w:firstLine="720"/>
      </w:pPr>
      <w:r>
        <w:rPr>
          <w:rFonts w:cstheme="minorHAnsi"/>
          <w:noProof/>
        </w:rPr>
        <w:fldChar w:fldCharType="begin"/>
      </w:r>
      <w:r w:rsidR="007257A8">
        <w:rPr>
          <w:rFonts w:cstheme="minorHAnsi"/>
          <w:noProof/>
        </w:rPr>
        <w:instrText xml:space="preserve"> REF _Ref477346593 \h </w:instrText>
      </w:r>
      <w:r>
        <w:rPr>
          <w:rFonts w:cstheme="minorHAnsi"/>
          <w:noProof/>
        </w:rPr>
      </w:r>
      <w:r>
        <w:rPr>
          <w:rFonts w:cstheme="minorHAnsi"/>
          <w:noProof/>
        </w:rPr>
        <w:fldChar w:fldCharType="separate"/>
      </w:r>
      <w:r w:rsidR="0066430F">
        <w:t>Fig.</w:t>
      </w:r>
      <w:r w:rsidR="00340323">
        <w:t xml:space="preserve"> </w:t>
      </w:r>
      <w:r w:rsidR="00340323">
        <w:rPr>
          <w:noProof/>
        </w:rPr>
        <w:t>16</w:t>
      </w:r>
      <w:r>
        <w:rPr>
          <w:rFonts w:cstheme="minorHAnsi"/>
          <w:noProof/>
        </w:rPr>
        <w:fldChar w:fldCharType="end"/>
      </w:r>
      <w:r w:rsidR="007257A8">
        <w:rPr>
          <w:rFonts w:cstheme="minorHAnsi"/>
          <w:noProof/>
        </w:rPr>
        <w:t xml:space="preserve"> compares the experimental cable-actuation-force vs bending angle with the ANSYS simulations and the statics model implemented in MATLAB®. Note that the statics model only predicts the forward loading of the joint and does not consider joint unloading. </w:t>
      </w:r>
      <w:r w:rsidR="00CD3AE3">
        <w:rPr>
          <w:rFonts w:cstheme="minorHAnsi"/>
          <w:noProof/>
        </w:rPr>
        <w:t>The material parameters used in the statics model are summarized in</w:t>
      </w:r>
      <w:r w:rsidR="00F94382">
        <w:rPr>
          <w:rFonts w:cstheme="minorHAnsi"/>
          <w:noProof/>
        </w:rPr>
        <w:t xml:space="preserve"> </w:t>
      </w:r>
      <w:r>
        <w:rPr>
          <w:rFonts w:cstheme="minorHAnsi"/>
          <w:noProof/>
        </w:rPr>
        <w:fldChar w:fldCharType="begin"/>
      </w:r>
      <w:r w:rsidR="00F94382">
        <w:rPr>
          <w:rFonts w:cstheme="minorHAnsi"/>
          <w:noProof/>
        </w:rPr>
        <w:instrText xml:space="preserve"> REF _Ref482792025 \h </w:instrText>
      </w:r>
      <w:r>
        <w:rPr>
          <w:rFonts w:cstheme="minorHAnsi"/>
          <w:noProof/>
        </w:rPr>
      </w:r>
      <w:r>
        <w:rPr>
          <w:rFonts w:cstheme="minorHAnsi"/>
          <w:noProof/>
        </w:rPr>
        <w:fldChar w:fldCharType="separate"/>
      </w:r>
      <w:r w:rsidR="00340323">
        <w:t xml:space="preserve">Table </w:t>
      </w:r>
      <w:r w:rsidR="00340323">
        <w:rPr>
          <w:noProof/>
        </w:rPr>
        <w:t>4</w:t>
      </w:r>
      <w:r>
        <w:rPr>
          <w:rFonts w:cstheme="minorHAnsi"/>
          <w:noProof/>
        </w:rPr>
        <w:fldChar w:fldCharType="end"/>
      </w:r>
      <w:r w:rsidR="00CD3AE3">
        <w:rPr>
          <w:rFonts w:cstheme="minorHAnsi"/>
          <w:noProof/>
        </w:rPr>
        <w:t xml:space="preserve">. </w:t>
      </w:r>
      <w:r w:rsidR="007257A8">
        <w:rPr>
          <w:rFonts w:cstheme="minorHAnsi"/>
          <w:noProof/>
        </w:rPr>
        <w:t xml:space="preserve">Additionally, the </w:t>
      </w:r>
      <w:r w:rsidR="00A754CA">
        <w:rPr>
          <w:rFonts w:cstheme="minorHAnsi"/>
          <w:noProof/>
        </w:rPr>
        <w:t xml:space="preserve">statics </w:t>
      </w:r>
      <w:r w:rsidR="007257A8">
        <w:rPr>
          <w:rFonts w:cstheme="minorHAnsi"/>
          <w:noProof/>
        </w:rPr>
        <w:t xml:space="preserve">model presented in this work was not applied to the rectangular joint geometry in </w:t>
      </w:r>
      <w:r>
        <w:rPr>
          <w:rFonts w:cstheme="minorHAnsi"/>
          <w:noProof/>
        </w:rPr>
        <w:fldChar w:fldCharType="begin"/>
      </w:r>
      <w:r w:rsidR="007257A8">
        <w:rPr>
          <w:rFonts w:cstheme="minorHAnsi"/>
          <w:noProof/>
        </w:rPr>
        <w:instrText xml:space="preserve"> REF _Ref477346593 \h </w:instrText>
      </w:r>
      <w:r>
        <w:rPr>
          <w:rFonts w:cstheme="minorHAnsi"/>
          <w:noProof/>
        </w:rPr>
      </w:r>
      <w:r>
        <w:rPr>
          <w:rFonts w:cstheme="minorHAnsi"/>
          <w:noProof/>
        </w:rPr>
        <w:fldChar w:fldCharType="separate"/>
      </w:r>
      <w:r w:rsidR="0066430F">
        <w:t>Fig.</w:t>
      </w:r>
      <w:r w:rsidR="00340323">
        <w:t xml:space="preserve"> </w:t>
      </w:r>
      <w:r w:rsidR="00340323">
        <w:rPr>
          <w:noProof/>
        </w:rPr>
        <w:t>16</w:t>
      </w:r>
      <w:r>
        <w:rPr>
          <w:rFonts w:cstheme="minorHAnsi"/>
          <w:noProof/>
        </w:rPr>
        <w:fldChar w:fldCharType="end"/>
      </w:r>
      <w:r w:rsidR="007257A8">
        <w:rPr>
          <w:rFonts w:cstheme="minorHAnsi"/>
          <w:noProof/>
        </w:rPr>
        <w:t xml:space="preserve">-B. </w:t>
      </w:r>
      <w:r w:rsidR="00CD3AE3">
        <w:rPr>
          <w:rFonts w:cstheme="minorHAnsi"/>
          <w:noProof/>
        </w:rPr>
        <w:t>The cable actuation vs bending angle results for</w:t>
      </w:r>
      <w:r w:rsidR="007257A8">
        <w:rPr>
          <w:rFonts w:cstheme="minorHAnsi"/>
          <w:noProof/>
        </w:rPr>
        <w:t xml:space="preserve"> the equivalent </w:t>
      </w:r>
      <w:r w:rsidR="00C32240">
        <w:rPr>
          <w:rFonts w:cstheme="minorHAnsi"/>
          <w:noProof/>
        </w:rPr>
        <w:t>rectangular</w:t>
      </w:r>
      <w:r w:rsidR="007257A8">
        <w:rPr>
          <w:rFonts w:cstheme="minorHAnsi"/>
          <w:noProof/>
        </w:rPr>
        <w:t xml:space="preserve"> notch</w:t>
      </w:r>
      <w:r w:rsidR="00CD3AE3">
        <w:rPr>
          <w:rFonts w:cstheme="minorHAnsi"/>
          <w:noProof/>
        </w:rPr>
        <w:t xml:space="preserve"> is included for comparison purposes</w:t>
      </w:r>
      <w:r w:rsidR="007257A8">
        <w:rPr>
          <w:rFonts w:cstheme="minorHAnsi"/>
          <w:noProof/>
        </w:rPr>
        <w:t>. Note that the cable tension of the CCM notch joint is increased for the same range of motion</w:t>
      </w:r>
      <w:bookmarkStart w:id="46" w:name="_Ref477965123"/>
      <w:r w:rsidR="00CD3AE3">
        <w:rPr>
          <w:rFonts w:cstheme="minorHAnsi"/>
          <w:noProof/>
        </w:rPr>
        <w:t>.</w:t>
      </w:r>
    </w:p>
    <w:p w:rsidR="00D14CCB" w:rsidRDefault="00D14CCB" w:rsidP="00D14CCB">
      <w:pPr>
        <w:pStyle w:val="Caption"/>
        <w:keepNext/>
        <w:jc w:val="center"/>
      </w:pPr>
      <w:bookmarkStart w:id="47" w:name="_Ref482792025"/>
      <w:r>
        <w:lastRenderedPageBreak/>
        <w:t xml:space="preserve">Table </w:t>
      </w:r>
      <w:fldSimple w:instr=" SEQ Table \* ARABIC ">
        <w:r w:rsidR="00340323">
          <w:rPr>
            <w:noProof/>
          </w:rPr>
          <w:t>4</w:t>
        </w:r>
      </w:fldSimple>
      <w:bookmarkEnd w:id="46"/>
      <w:bookmarkEnd w:id="47"/>
      <w:r>
        <w:t>: Constitutive Model Used with MATLAB Simulation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7"/>
        <w:gridCol w:w="1704"/>
      </w:tblGrid>
      <w:tr w:rsidR="00512564" w:rsidTr="00D14CCB">
        <w:trPr>
          <w:jc w:val="center"/>
        </w:trPr>
        <w:tc>
          <w:tcPr>
            <w:tcW w:w="3257" w:type="dxa"/>
            <w:tcBorders>
              <w:top w:val="single" w:sz="4" w:space="0" w:color="auto"/>
              <w:bottom w:val="single" w:sz="4" w:space="0" w:color="auto"/>
            </w:tcBorders>
          </w:tcPr>
          <w:p w:rsidR="00512564" w:rsidRPr="00D14CCB" w:rsidRDefault="00D14CCB" w:rsidP="00D14CCB">
            <w:pPr>
              <w:spacing w:line="240" w:lineRule="auto"/>
              <w:rPr>
                <w:rFonts w:asciiTheme="minorHAnsi" w:hAnsiTheme="minorHAnsi" w:cstheme="minorHAnsi"/>
                <w:b/>
                <w:noProof/>
              </w:rPr>
            </w:pPr>
            <w:r w:rsidRPr="00D14CCB">
              <w:rPr>
                <w:rFonts w:asciiTheme="minorHAnsi" w:hAnsiTheme="minorHAnsi" w:cstheme="minorHAnsi"/>
                <w:b/>
                <w:noProof/>
              </w:rPr>
              <w:t>MATLAB Parameters</w:t>
            </w:r>
          </w:p>
        </w:tc>
        <w:tc>
          <w:tcPr>
            <w:tcW w:w="1704" w:type="dxa"/>
            <w:tcBorders>
              <w:top w:val="single" w:sz="4" w:space="0" w:color="auto"/>
              <w:bottom w:val="single" w:sz="4" w:space="0" w:color="auto"/>
            </w:tcBorders>
          </w:tcPr>
          <w:p w:rsidR="00512564" w:rsidRPr="00D14CCB" w:rsidRDefault="00D14CCB" w:rsidP="00D14CCB">
            <w:pPr>
              <w:spacing w:line="240" w:lineRule="auto"/>
              <w:rPr>
                <w:rFonts w:asciiTheme="minorHAnsi" w:hAnsiTheme="minorHAnsi" w:cstheme="minorHAnsi"/>
                <w:b/>
                <w:noProof/>
              </w:rPr>
            </w:pPr>
            <w:r w:rsidRPr="00D14CCB">
              <w:rPr>
                <w:rFonts w:asciiTheme="minorHAnsi" w:hAnsiTheme="minorHAnsi" w:cstheme="minorHAnsi"/>
                <w:b/>
                <w:noProof/>
              </w:rPr>
              <w:t>Value</w:t>
            </w:r>
          </w:p>
        </w:tc>
      </w:tr>
      <w:tr w:rsidR="00512564" w:rsidTr="00D14CCB">
        <w:trPr>
          <w:jc w:val="center"/>
        </w:trPr>
        <w:tc>
          <w:tcPr>
            <w:tcW w:w="3257" w:type="dxa"/>
            <w:tcBorders>
              <w:top w:val="single" w:sz="4" w:space="0" w:color="auto"/>
            </w:tcBorders>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 xml:space="preserve">Young’s </w:t>
            </w:r>
            <w:r w:rsidR="004F3484">
              <w:rPr>
                <w:rFonts w:asciiTheme="minorHAnsi" w:hAnsiTheme="minorHAnsi" w:cstheme="minorHAnsi"/>
                <w:noProof/>
              </w:rPr>
              <w:t xml:space="preserve">Modulus </w:t>
            </w:r>
            <m:oMath>
              <m:r>
                <w:rPr>
                  <w:rFonts w:ascii="Cambria Math" w:hAnsi="Cambria Math" w:cstheme="minorHAnsi"/>
                  <w:noProof/>
                </w:rPr>
                <m:t>E</m:t>
              </m:r>
            </m:oMath>
          </w:p>
        </w:tc>
        <w:tc>
          <w:tcPr>
            <w:tcW w:w="1704" w:type="dxa"/>
            <w:tcBorders>
              <w:top w:val="single" w:sz="4" w:space="0" w:color="auto"/>
            </w:tcBorders>
          </w:tcPr>
          <w:p w:rsidR="00512564" w:rsidRPr="00D14CCB" w:rsidRDefault="00D14CCB" w:rsidP="00D14CCB">
            <w:pPr>
              <w:spacing w:line="240" w:lineRule="auto"/>
              <w:rPr>
                <w:rFonts w:asciiTheme="minorHAnsi" w:hAnsiTheme="minorHAnsi" w:cstheme="minorHAnsi"/>
                <w:noProof/>
              </w:rPr>
            </w:pPr>
            <w:r>
              <w:rPr>
                <w:rFonts w:asciiTheme="minorHAnsi" w:hAnsiTheme="minorHAnsi" w:cstheme="minorHAnsi"/>
                <w:noProof/>
              </w:rPr>
              <w:t>55 GPa</w:t>
            </w:r>
          </w:p>
        </w:tc>
      </w:tr>
      <w:tr w:rsidR="00512564" w:rsidTr="00D14CCB">
        <w:trPr>
          <w:jc w:val="center"/>
        </w:trPr>
        <w:tc>
          <w:tcPr>
            <w:tcW w:w="3257" w:type="dxa"/>
          </w:tcPr>
          <w:p w:rsidR="00512564" w:rsidRPr="00D14CCB" w:rsidRDefault="004F3484" w:rsidP="00D14CCB">
            <w:pPr>
              <w:spacing w:line="240" w:lineRule="auto"/>
              <w:rPr>
                <w:rFonts w:asciiTheme="minorHAnsi" w:hAnsiTheme="minorHAnsi" w:cstheme="minorHAnsi"/>
                <w:noProof/>
              </w:rPr>
            </w:pPr>
            <w:r>
              <w:rPr>
                <w:rFonts w:asciiTheme="minorHAnsi" w:hAnsiTheme="minorHAnsi" w:cstheme="minorHAnsi"/>
                <w:noProof/>
              </w:rPr>
              <w:t xml:space="preserve">Upper Plateau Stress </w:t>
            </w:r>
            <m:oMath>
              <m:sSub>
                <m:sSubPr>
                  <m:ctrlPr>
                    <w:rPr>
                      <w:rFonts w:ascii="Cambria Math" w:hAnsi="Cambria Math" w:cstheme="minorHAnsi"/>
                      <w:i/>
                      <w:noProof/>
                    </w:rPr>
                  </m:ctrlPr>
                </m:sSubPr>
                <m:e>
                  <m:r>
                    <w:rPr>
                      <w:rFonts w:ascii="Cambria Math" w:hAnsi="Cambria Math" w:cstheme="minorHAnsi"/>
                      <w:noProof/>
                    </w:rPr>
                    <m:t>σ</m:t>
                  </m:r>
                </m:e>
                <m:sub>
                  <m:r>
                    <w:rPr>
                      <w:rFonts w:ascii="Cambria Math" w:hAnsi="Cambria Math" w:cstheme="minorHAnsi"/>
                      <w:noProof/>
                    </w:rPr>
                    <m:t>up</m:t>
                  </m:r>
                </m:sub>
              </m:sSub>
            </m:oMath>
          </w:p>
        </w:tc>
        <w:tc>
          <w:tcPr>
            <w:tcW w:w="1704"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420 MPa</w:t>
            </w:r>
          </w:p>
        </w:tc>
      </w:tr>
      <w:tr w:rsidR="00512564" w:rsidTr="00D14CCB">
        <w:trPr>
          <w:jc w:val="center"/>
        </w:trPr>
        <w:tc>
          <w:tcPr>
            <w:tcW w:w="3257"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 xml:space="preserve">Lower Plateau Stress </w:t>
            </w:r>
            <m:oMath>
              <m:sSub>
                <m:sSubPr>
                  <m:ctrlPr>
                    <w:rPr>
                      <w:rFonts w:ascii="Cambria Math" w:hAnsi="Cambria Math" w:cstheme="minorHAnsi"/>
                      <w:i/>
                      <w:noProof/>
                    </w:rPr>
                  </m:ctrlPr>
                </m:sSubPr>
                <m:e>
                  <m:r>
                    <w:rPr>
                      <w:rFonts w:ascii="Cambria Math" w:hAnsi="Cambria Math" w:cstheme="minorHAnsi"/>
                      <w:noProof/>
                    </w:rPr>
                    <m:t>σ</m:t>
                  </m:r>
                </m:e>
                <m:sub>
                  <m:r>
                    <w:rPr>
                      <w:rFonts w:ascii="Cambria Math" w:hAnsi="Cambria Math" w:cstheme="minorHAnsi"/>
                      <w:noProof/>
                    </w:rPr>
                    <m:t>up</m:t>
                  </m:r>
                </m:sub>
              </m:sSub>
            </m:oMath>
          </w:p>
        </w:tc>
        <w:tc>
          <w:tcPr>
            <w:tcW w:w="1704" w:type="dxa"/>
          </w:tcPr>
          <w:p w:rsidR="00512564" w:rsidRPr="00D14CCB" w:rsidRDefault="00D14CCB" w:rsidP="00D14CCB">
            <w:pPr>
              <w:spacing w:line="240" w:lineRule="auto"/>
              <w:rPr>
                <w:rFonts w:asciiTheme="minorHAnsi" w:hAnsiTheme="minorHAnsi" w:cstheme="minorHAnsi"/>
                <w:noProof/>
              </w:rPr>
            </w:pPr>
            <w:r w:rsidRPr="00D14CCB">
              <w:rPr>
                <w:rFonts w:asciiTheme="minorHAnsi" w:hAnsiTheme="minorHAnsi" w:cstheme="minorHAnsi"/>
                <w:noProof/>
              </w:rPr>
              <w:t>-420 MPa</w:t>
            </w:r>
          </w:p>
        </w:tc>
      </w:tr>
      <w:tr w:rsidR="00512564" w:rsidTr="00D14CCB">
        <w:trPr>
          <w:jc w:val="center"/>
        </w:trPr>
        <w:tc>
          <w:tcPr>
            <w:tcW w:w="3257" w:type="dxa"/>
            <w:tcBorders>
              <w:bottom w:val="single" w:sz="4" w:space="0" w:color="auto"/>
            </w:tcBorders>
          </w:tcPr>
          <w:p w:rsidR="00512564" w:rsidRPr="00D14CCB" w:rsidRDefault="00161520" w:rsidP="00D14CCB">
            <w:pPr>
              <w:spacing w:line="240" w:lineRule="auto"/>
              <w:rPr>
                <w:rFonts w:asciiTheme="minorHAnsi" w:hAnsiTheme="minorHAnsi" w:cstheme="minorHAnsi"/>
                <w:noProof/>
              </w:rPr>
            </w:pPr>
            <w:r>
              <w:rPr>
                <w:rFonts w:asciiTheme="minorHAnsi" w:hAnsiTheme="minorHAnsi" w:cstheme="minorHAnsi"/>
                <w:noProof/>
              </w:rPr>
              <w:t xml:space="preserve">Coefficient of Friction </w:t>
            </w:r>
            <m:oMath>
              <m:sSub>
                <m:sSubPr>
                  <m:ctrlPr>
                    <w:rPr>
                      <w:rFonts w:ascii="Cambria Math" w:hAnsi="Cambria Math" w:cstheme="minorHAnsi"/>
                      <w:i/>
                      <w:noProof/>
                    </w:rPr>
                  </m:ctrlPr>
                </m:sSubPr>
                <m:e>
                  <m:r>
                    <w:rPr>
                      <w:rFonts w:ascii="Cambria Math" w:hAnsi="Cambria Math" w:cstheme="minorHAnsi"/>
                      <w:noProof/>
                    </w:rPr>
                    <m:t>μ</m:t>
                  </m:r>
                </m:e>
                <m:sub>
                  <m:r>
                    <w:rPr>
                      <w:rFonts w:ascii="Cambria Math" w:hAnsi="Cambria Math" w:cstheme="minorHAnsi"/>
                      <w:noProof/>
                    </w:rPr>
                    <m:t>s</m:t>
                  </m:r>
                </m:sub>
              </m:sSub>
            </m:oMath>
          </w:p>
        </w:tc>
        <w:tc>
          <w:tcPr>
            <w:tcW w:w="1704" w:type="dxa"/>
            <w:tcBorders>
              <w:bottom w:val="single" w:sz="4" w:space="0" w:color="auto"/>
            </w:tcBorders>
          </w:tcPr>
          <w:p w:rsidR="00512564" w:rsidRPr="00D14CCB" w:rsidRDefault="00D14CCB" w:rsidP="00D14CCB">
            <w:pPr>
              <w:spacing w:line="240" w:lineRule="auto"/>
              <w:rPr>
                <w:rFonts w:asciiTheme="minorHAnsi" w:hAnsiTheme="minorHAnsi" w:cstheme="minorHAnsi"/>
                <w:noProof/>
              </w:rPr>
            </w:pPr>
            <w:r>
              <w:rPr>
                <w:rFonts w:asciiTheme="minorHAnsi" w:hAnsiTheme="minorHAnsi" w:cstheme="minorHAnsi"/>
                <w:noProof/>
              </w:rPr>
              <w:t>0.3</w:t>
            </w:r>
          </w:p>
        </w:tc>
      </w:tr>
    </w:tbl>
    <w:p w:rsidR="00512564" w:rsidRDefault="00512564" w:rsidP="006A383D">
      <w:pPr>
        <w:ind w:firstLine="720"/>
        <w:rPr>
          <w:rFonts w:cstheme="minorHAnsi"/>
          <w:noProof/>
        </w:rPr>
      </w:pPr>
    </w:p>
    <w:p w:rsidR="000A4DD8" w:rsidRDefault="00B72C2A" w:rsidP="000A4DD8">
      <w:pPr>
        <w:keepNext/>
        <w:jc w:val="center"/>
      </w:pPr>
      <w:r>
        <w:rPr>
          <w:noProof/>
          <w:lang w:val="en-CA" w:eastAsia="en-CA"/>
        </w:rPr>
        <w:drawing>
          <wp:inline distT="0" distB="0" distL="0" distR="0">
            <wp:extent cx="5371863" cy="2628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1800" t="31901" r="3761" b="13456"/>
                    <a:stretch/>
                  </pic:blipFill>
                  <pic:spPr bwMode="auto">
                    <a:xfrm>
                      <a:off x="0" y="0"/>
                      <a:ext cx="5382266" cy="26339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383D" w:rsidRDefault="000A4DD8" w:rsidP="006A383D">
      <w:pPr>
        <w:pStyle w:val="Caption"/>
        <w:jc w:val="center"/>
        <w:rPr>
          <w:noProof/>
        </w:rPr>
      </w:pPr>
      <w:bookmarkStart w:id="48" w:name="_Ref477346593"/>
      <w:r>
        <w:t xml:space="preserve">Figure </w:t>
      </w:r>
      <w:fldSimple w:instr=" SEQ Figure \* ARABIC ">
        <w:r w:rsidR="00340323">
          <w:rPr>
            <w:noProof/>
          </w:rPr>
          <w:t>16</w:t>
        </w:r>
      </w:fldSimple>
      <w:bookmarkEnd w:id="48"/>
      <w:r>
        <w:t xml:space="preserve">: </w:t>
      </w:r>
      <w:r w:rsidR="006A383D">
        <w:rPr>
          <w:noProof/>
        </w:rPr>
        <w:t>Bendin</w:t>
      </w:r>
      <w:r w:rsidR="00642930">
        <w:rPr>
          <w:noProof/>
        </w:rPr>
        <w:t>g Angle versus Cable Tension</w:t>
      </w:r>
      <w:r w:rsidR="002A42F7">
        <w:rPr>
          <w:noProof/>
        </w:rPr>
        <w:t xml:space="preserve"> for Notched-Tube Prototypes</w:t>
      </w:r>
    </w:p>
    <w:p w:rsidR="00293E8F" w:rsidRDefault="00895F6F" w:rsidP="00293E8F">
      <w:pPr>
        <w:rPr>
          <w:rFonts w:ascii="Calibri" w:hAnsi="Calibri" w:cs="Calibri"/>
          <w:b/>
          <w:szCs w:val="20"/>
        </w:rPr>
      </w:pPr>
      <w:bookmarkStart w:id="49" w:name="OLE_LINK14"/>
      <w:r>
        <w:rPr>
          <w:rFonts w:ascii="Calibri" w:hAnsi="Calibri" w:cs="Calibri"/>
          <w:b/>
          <w:szCs w:val="20"/>
        </w:rPr>
        <w:t>8</w:t>
      </w:r>
      <w:r w:rsidR="005077D3">
        <w:rPr>
          <w:rFonts w:ascii="Calibri" w:hAnsi="Calibri" w:cs="Calibri"/>
          <w:b/>
          <w:szCs w:val="20"/>
        </w:rPr>
        <w:t xml:space="preserve"> </w:t>
      </w:r>
      <w:proofErr w:type="gramStart"/>
      <w:r w:rsidR="00293E8F">
        <w:rPr>
          <w:rFonts w:ascii="Calibri" w:hAnsi="Calibri" w:cs="Calibri"/>
          <w:b/>
          <w:szCs w:val="20"/>
        </w:rPr>
        <w:t>DISCUSSION</w:t>
      </w:r>
      <w:proofErr w:type="gramEnd"/>
    </w:p>
    <w:bookmarkEnd w:id="49"/>
    <w:p w:rsidR="00293E8F" w:rsidRDefault="00293E8F" w:rsidP="00293E8F">
      <w:pPr>
        <w:ind w:firstLine="720"/>
        <w:rPr>
          <w:noProof/>
        </w:rPr>
      </w:pPr>
      <w:r>
        <w:rPr>
          <w:noProof/>
        </w:rPr>
        <w:t>Previous work on the design of notch tube compliant joint topologies have proposed</w:t>
      </w:r>
      <w:r w:rsidR="00725188">
        <w:rPr>
          <w:noProof/>
        </w:rPr>
        <w:t xml:space="preserve"> the addition of different</w:t>
      </w:r>
      <w:r>
        <w:rPr>
          <w:noProof/>
        </w:rPr>
        <w:t xml:space="preserve"> features </w:t>
      </w:r>
      <w:r w:rsidR="003037AD">
        <w:rPr>
          <w:noProof/>
        </w:rPr>
        <w:t>i</w:t>
      </w:r>
      <w:r w:rsidR="00725188">
        <w:rPr>
          <w:noProof/>
        </w:rPr>
        <w:t>nto a</w:t>
      </w:r>
      <w:r>
        <w:rPr>
          <w:noProof/>
        </w:rPr>
        <w:t xml:space="preserve"> rectan</w:t>
      </w:r>
      <w:r w:rsidR="00F76536">
        <w:rPr>
          <w:noProof/>
        </w:rPr>
        <w:t>g</w:t>
      </w:r>
      <w:r>
        <w:rPr>
          <w:noProof/>
        </w:rPr>
        <w:t>ular</w:t>
      </w:r>
      <w:r w:rsidR="00F76536">
        <w:rPr>
          <w:noProof/>
        </w:rPr>
        <w:t xml:space="preserve"> notch profile</w:t>
      </w:r>
      <w:r>
        <w:rPr>
          <w:noProof/>
        </w:rPr>
        <w:t xml:space="preserve"> in</w:t>
      </w:r>
      <w:r w:rsidR="00D86C64">
        <w:rPr>
          <w:noProof/>
        </w:rPr>
        <w:t xml:space="preserve"> </w:t>
      </w:r>
      <w:r>
        <w:rPr>
          <w:noProof/>
        </w:rPr>
        <w:t>o</w:t>
      </w:r>
      <w:r w:rsidR="000049DF">
        <w:rPr>
          <w:noProof/>
        </w:rPr>
        <w:t>r</w:t>
      </w:r>
      <w:r>
        <w:rPr>
          <w:noProof/>
        </w:rPr>
        <w:t>der to improve</w:t>
      </w:r>
      <w:r w:rsidR="00725188">
        <w:rPr>
          <w:noProof/>
        </w:rPr>
        <w:t xml:space="preserve"> its</w:t>
      </w:r>
      <w:r>
        <w:rPr>
          <w:noProof/>
        </w:rPr>
        <w:t xml:space="preserve"> peformance. </w:t>
      </w:r>
      <w:r w:rsidR="00096B43">
        <w:rPr>
          <w:noProof/>
        </w:rPr>
        <w:t xml:space="preserve">These features include adding mechanical stops to limit the notch’s range-of-motion, filleting the corners of notches to relieve stress concentrations, and progressively increasing the depth to which the notches are cut, from proximal to distal, </w:t>
      </w:r>
      <w:r w:rsidR="00245A7D">
        <w:rPr>
          <w:noProof/>
        </w:rPr>
        <w:t xml:space="preserve">to create “tip-first-closure”. </w:t>
      </w:r>
      <w:r w:rsidR="002515AA">
        <w:rPr>
          <w:noProof/>
        </w:rPr>
        <w:t xml:space="preserve">All of these </w:t>
      </w:r>
      <w:r w:rsidR="00F067CC">
        <w:rPr>
          <w:noProof/>
        </w:rPr>
        <w:t>augmentations</w:t>
      </w:r>
      <w:r w:rsidR="002515AA">
        <w:rPr>
          <w:noProof/>
        </w:rPr>
        <w:t xml:space="preserve"> improve the utility of </w:t>
      </w:r>
      <w:r w:rsidR="00C32240">
        <w:rPr>
          <w:noProof/>
        </w:rPr>
        <w:t>notched-tube</w:t>
      </w:r>
      <w:r w:rsidR="002515AA">
        <w:rPr>
          <w:noProof/>
        </w:rPr>
        <w:t xml:space="preserve"> joint mechanisms for miniature manipulation tasks, however, there still remains a significant trade-off between achieving joint compactness and maintaining joint stiffness. </w:t>
      </w:r>
      <w:r w:rsidR="001E48C8">
        <w:rPr>
          <w:noProof/>
        </w:rPr>
        <w:t xml:space="preserve">In this work, we propose the </w:t>
      </w:r>
      <w:r w:rsidR="00096B43">
        <w:rPr>
          <w:noProof/>
        </w:rPr>
        <w:t xml:space="preserve">design </w:t>
      </w:r>
      <w:r w:rsidR="00096B43">
        <w:rPr>
          <w:noProof/>
        </w:rPr>
        <w:lastRenderedPageBreak/>
        <w:t>of a CCM t</w:t>
      </w:r>
      <w:r>
        <w:rPr>
          <w:noProof/>
        </w:rPr>
        <w:t>o</w:t>
      </w:r>
      <w:r w:rsidR="00096B43">
        <w:rPr>
          <w:noProof/>
        </w:rPr>
        <w:t xml:space="preserve"> aid</w:t>
      </w:r>
      <w:r>
        <w:rPr>
          <w:noProof/>
        </w:rPr>
        <w:t xml:space="preserve"> </w:t>
      </w:r>
      <w:r w:rsidR="00096B43">
        <w:rPr>
          <w:noProof/>
        </w:rPr>
        <w:t xml:space="preserve">in </w:t>
      </w:r>
      <w:r>
        <w:rPr>
          <w:noProof/>
        </w:rPr>
        <w:t>increas</w:t>
      </w:r>
      <w:r w:rsidR="00096B43">
        <w:rPr>
          <w:noProof/>
        </w:rPr>
        <w:t>ing</w:t>
      </w:r>
      <w:r>
        <w:rPr>
          <w:noProof/>
        </w:rPr>
        <w:t xml:space="preserve"> the joints’ bending stiffness </w:t>
      </w:r>
      <w:r w:rsidR="002515AA">
        <w:rPr>
          <w:noProof/>
        </w:rPr>
        <w:t>while</w:t>
      </w:r>
      <w:r>
        <w:rPr>
          <w:noProof/>
        </w:rPr>
        <w:t xml:space="preserve"> provid</w:t>
      </w:r>
      <w:r w:rsidR="002515AA">
        <w:rPr>
          <w:noProof/>
        </w:rPr>
        <w:t>ing</w:t>
      </w:r>
      <w:r>
        <w:rPr>
          <w:noProof/>
        </w:rPr>
        <w:t xml:space="preserve"> control over the bending shape of the notch.</w:t>
      </w:r>
      <w:r w:rsidR="00CB5AFB">
        <w:rPr>
          <w:noProof/>
        </w:rPr>
        <w:t xml:space="preserve"> To the best of our knowledge</w:t>
      </w:r>
      <w:r w:rsidR="00F00A9F">
        <w:rPr>
          <w:noProof/>
        </w:rPr>
        <w:t>,</w:t>
      </w:r>
      <w:r w:rsidR="00CB5AFB">
        <w:rPr>
          <w:noProof/>
        </w:rPr>
        <w:t xml:space="preserve"> this design is the first example of a C</w:t>
      </w:r>
      <w:r w:rsidR="00C32240">
        <w:rPr>
          <w:noProof/>
        </w:rPr>
        <w:t>CM incorportated into a notched-</w:t>
      </w:r>
      <w:r w:rsidR="00CB5AFB">
        <w:rPr>
          <w:noProof/>
        </w:rPr>
        <w:t>tube compliant joint.</w:t>
      </w:r>
      <w:r>
        <w:rPr>
          <w:noProof/>
        </w:rPr>
        <w:t xml:space="preserve"> We have presented both simulation and experimental results to demonstrate the </w:t>
      </w:r>
      <w:r w:rsidR="00F067CC">
        <w:rPr>
          <w:noProof/>
        </w:rPr>
        <w:t>effect</w:t>
      </w:r>
      <w:r>
        <w:rPr>
          <w:noProof/>
        </w:rPr>
        <w:t xml:space="preserve"> of this modification</w:t>
      </w:r>
      <w:r w:rsidR="002515AA">
        <w:rPr>
          <w:noProof/>
        </w:rPr>
        <w:t>,</w:t>
      </w:r>
      <w:r>
        <w:rPr>
          <w:noProof/>
        </w:rPr>
        <w:t xml:space="preserve"> </w:t>
      </w:r>
      <w:r w:rsidR="002515AA">
        <w:rPr>
          <w:noProof/>
        </w:rPr>
        <w:t xml:space="preserve">and </w:t>
      </w:r>
      <w:r w:rsidR="00F00A9F">
        <w:rPr>
          <w:noProof/>
        </w:rPr>
        <w:t>derive</w:t>
      </w:r>
      <w:r w:rsidR="00F25E90">
        <w:rPr>
          <w:noProof/>
        </w:rPr>
        <w:t xml:space="preserve"> </w:t>
      </w:r>
      <w:r w:rsidR="00F00A9F">
        <w:rPr>
          <w:noProof/>
        </w:rPr>
        <w:t>a</w:t>
      </w:r>
      <w:r w:rsidR="00F25E90">
        <w:rPr>
          <w:noProof/>
        </w:rPr>
        <w:t xml:space="preserve"> kinematic and statics model </w:t>
      </w:r>
      <w:r w:rsidR="00730E0B">
        <w:rPr>
          <w:noProof/>
        </w:rPr>
        <w:t>to aid with the future incorporation of this mechanism into robotic manipulators. These models have been</w:t>
      </w:r>
      <w:r w:rsidR="00F25E90">
        <w:rPr>
          <w:noProof/>
        </w:rPr>
        <w:t xml:space="preserve"> </w:t>
      </w:r>
      <w:r w:rsidR="00730E0B">
        <w:rPr>
          <w:noProof/>
        </w:rPr>
        <w:t>validate</w:t>
      </w:r>
      <w:r w:rsidR="00F25E90">
        <w:rPr>
          <w:noProof/>
        </w:rPr>
        <w:t xml:space="preserve">d with experimental data. </w:t>
      </w:r>
    </w:p>
    <w:p w:rsidR="00D61600" w:rsidRDefault="00902FE3">
      <w:pPr>
        <w:ind w:firstLine="720"/>
        <w:rPr>
          <w:rFonts w:ascii="Calibri" w:hAnsi="Calibri" w:cs="Calibri"/>
          <w:szCs w:val="20"/>
        </w:rPr>
      </w:pPr>
      <w:r>
        <w:rPr>
          <w:rFonts w:ascii="Calibri" w:hAnsi="Calibri" w:cs="Calibri"/>
          <w:szCs w:val="20"/>
        </w:rPr>
        <w:t xml:space="preserve">The </w:t>
      </w:r>
      <w:r w:rsidR="003B47B3">
        <w:rPr>
          <w:rFonts w:ascii="Calibri" w:hAnsi="Calibri" w:cs="Calibri"/>
          <w:szCs w:val="20"/>
        </w:rPr>
        <w:t xml:space="preserve">CCM </w:t>
      </w:r>
      <w:r>
        <w:rPr>
          <w:rFonts w:ascii="Calibri" w:hAnsi="Calibri" w:cs="Calibri"/>
          <w:szCs w:val="20"/>
        </w:rPr>
        <w:t xml:space="preserve">notch design was compared to </w:t>
      </w:r>
      <w:r w:rsidR="00074BAB">
        <w:rPr>
          <w:rFonts w:ascii="Calibri" w:hAnsi="Calibri" w:cs="Calibri"/>
          <w:szCs w:val="20"/>
        </w:rPr>
        <w:t xml:space="preserve">a </w:t>
      </w:r>
      <w:r>
        <w:rPr>
          <w:rFonts w:ascii="Calibri" w:hAnsi="Calibri" w:cs="Calibri"/>
          <w:szCs w:val="20"/>
        </w:rPr>
        <w:t>joint</w:t>
      </w:r>
      <w:r w:rsidR="00074BAB">
        <w:rPr>
          <w:rFonts w:ascii="Calibri" w:hAnsi="Calibri" w:cs="Calibri"/>
          <w:szCs w:val="20"/>
        </w:rPr>
        <w:t xml:space="preserve"> of equivalent size and </w:t>
      </w:r>
      <w:r w:rsidR="00074617">
        <w:rPr>
          <w:rFonts w:ascii="Calibri" w:hAnsi="Calibri" w:cs="Calibri"/>
          <w:szCs w:val="20"/>
        </w:rPr>
        <w:t xml:space="preserve">initial </w:t>
      </w:r>
      <m:oMath>
        <m:sSub>
          <m:sSubPr>
            <m:ctrlPr>
              <w:rPr>
                <w:rFonts w:ascii="Cambria Math" w:hAnsi="Cambria Math"/>
                <w:i/>
                <w:iCs/>
                <w:color w:val="000000" w:themeColor="text1"/>
                <w:kern w:val="24"/>
                <w:lang w:val="en-CA"/>
              </w:rPr>
            </m:ctrlPr>
          </m:sSubPr>
          <m:e>
            <m:r>
              <w:rPr>
                <w:rFonts w:ascii="Cambria Math" w:hAnsi="Cambria Math"/>
                <w:color w:val="000000" w:themeColor="text1"/>
                <w:kern w:val="24"/>
                <w:lang w:val="en-CA"/>
              </w:rPr>
              <m:t>K</m:t>
            </m:r>
          </m:e>
          <m:sub>
            <m:r>
              <w:rPr>
                <w:rFonts w:ascii="Cambria Math" w:hAnsi="Cambria Math"/>
                <w:color w:val="000000" w:themeColor="text1"/>
                <w:kern w:val="24"/>
                <w:lang w:val="en-CA"/>
              </w:rPr>
              <m:t>1</m:t>
            </m:r>
          </m:sub>
        </m:sSub>
      </m:oMath>
      <w:r w:rsidR="007170FF">
        <w:rPr>
          <w:rFonts w:ascii="Calibri" w:hAnsi="Calibri" w:cs="Calibri"/>
          <w:szCs w:val="20"/>
        </w:rPr>
        <w:t xml:space="preserve"> </w:t>
      </w:r>
      <w:r w:rsidR="00074BAB">
        <w:rPr>
          <w:rFonts w:ascii="Calibri" w:hAnsi="Calibri" w:cs="Calibri"/>
          <w:szCs w:val="20"/>
        </w:rPr>
        <w:t>stiffness,</w:t>
      </w:r>
      <w:r>
        <w:rPr>
          <w:rFonts w:ascii="Calibri" w:hAnsi="Calibri" w:cs="Calibri"/>
          <w:szCs w:val="20"/>
        </w:rPr>
        <w:t xml:space="preserve"> constructed from rectangular notches following th</w:t>
      </w:r>
      <w:r w:rsidR="00074BAB">
        <w:rPr>
          <w:rFonts w:ascii="Calibri" w:hAnsi="Calibri" w:cs="Calibri"/>
          <w:szCs w:val="20"/>
        </w:rPr>
        <w:t xml:space="preserve">e dimensions outlined in </w:t>
      </w:r>
      <w:r w:rsidR="00744E32">
        <w:rPr>
          <w:rFonts w:ascii="Calibri" w:hAnsi="Calibri" w:cs="Calibri"/>
          <w:szCs w:val="20"/>
        </w:rPr>
        <w:fldChar w:fldCharType="begin"/>
      </w:r>
      <w:r w:rsidR="00074BAB">
        <w:rPr>
          <w:rFonts w:ascii="Calibri" w:hAnsi="Calibri" w:cs="Calibri"/>
          <w:szCs w:val="20"/>
        </w:rPr>
        <w:instrText xml:space="preserve"> REF _Ref477278854 \h </w:instrText>
      </w:r>
      <w:r w:rsidR="00744E32">
        <w:rPr>
          <w:rFonts w:ascii="Calibri" w:hAnsi="Calibri" w:cs="Calibri"/>
          <w:szCs w:val="20"/>
        </w:rPr>
      </w:r>
      <w:r w:rsidR="00744E32">
        <w:rPr>
          <w:rFonts w:ascii="Calibri" w:hAnsi="Calibri" w:cs="Calibri"/>
          <w:szCs w:val="20"/>
        </w:rPr>
        <w:fldChar w:fldCharType="separate"/>
      </w:r>
      <w:r w:rsidR="00340323">
        <w:t xml:space="preserve">Table </w:t>
      </w:r>
      <w:r w:rsidR="00340323">
        <w:rPr>
          <w:noProof/>
        </w:rPr>
        <w:t>1</w:t>
      </w:r>
      <w:r w:rsidR="00744E32">
        <w:rPr>
          <w:rFonts w:ascii="Calibri" w:hAnsi="Calibri" w:cs="Calibri"/>
          <w:szCs w:val="20"/>
        </w:rPr>
        <w:fldChar w:fldCharType="end"/>
      </w:r>
      <w:r>
        <w:rPr>
          <w:rFonts w:ascii="Calibri" w:hAnsi="Calibri" w:cs="Calibri"/>
          <w:szCs w:val="20"/>
        </w:rPr>
        <w:t>.</w:t>
      </w:r>
      <w:r w:rsidR="00D96837">
        <w:rPr>
          <w:rFonts w:ascii="Calibri" w:hAnsi="Calibri" w:cs="Calibri"/>
          <w:szCs w:val="20"/>
        </w:rPr>
        <w:t xml:space="preserve"> The purpose of this comparison is to</w:t>
      </w:r>
      <w:r w:rsidR="00F067CC">
        <w:rPr>
          <w:rFonts w:ascii="Calibri" w:hAnsi="Calibri" w:cs="Calibri"/>
          <w:szCs w:val="20"/>
        </w:rPr>
        <w:t xml:space="preserve"> highlight the impact that adding</w:t>
      </w:r>
      <w:r w:rsidR="00D96837">
        <w:rPr>
          <w:rFonts w:ascii="Calibri" w:hAnsi="Calibri" w:cs="Calibri"/>
          <w:szCs w:val="20"/>
        </w:rPr>
        <w:t xml:space="preserve"> a contact-aid has on the behavior of this equivalently sized notch. This </w:t>
      </w:r>
      <w:r w:rsidR="003B47B3">
        <w:rPr>
          <w:rFonts w:ascii="Calibri" w:hAnsi="Calibri" w:cs="Calibri"/>
          <w:szCs w:val="20"/>
        </w:rPr>
        <w:t xml:space="preserve">analysis </w:t>
      </w:r>
      <w:r w:rsidR="00D96837">
        <w:rPr>
          <w:rFonts w:ascii="Calibri" w:hAnsi="Calibri" w:cs="Calibri"/>
          <w:szCs w:val="20"/>
        </w:rPr>
        <w:t xml:space="preserve">does not consider </w:t>
      </w:r>
      <w:r w:rsidR="006D7649">
        <w:rPr>
          <w:rFonts w:ascii="Calibri" w:hAnsi="Calibri" w:cs="Calibri"/>
          <w:szCs w:val="20"/>
        </w:rPr>
        <w:t>how the contact-aided topology compares to a rectangular notch that is specifically optimized for stiffness or range-of-motion.</w:t>
      </w:r>
      <w:r w:rsidR="00BB78A8">
        <w:rPr>
          <w:rFonts w:ascii="Calibri" w:hAnsi="Calibri" w:cs="Calibri"/>
          <w:szCs w:val="20"/>
        </w:rPr>
        <w:t xml:space="preserve"> The FEM sens</w:t>
      </w:r>
      <w:r w:rsidR="004B3182">
        <w:rPr>
          <w:rFonts w:ascii="Calibri" w:hAnsi="Calibri" w:cs="Calibri"/>
          <w:szCs w:val="20"/>
        </w:rPr>
        <w:t xml:space="preserve">itivity </w:t>
      </w:r>
      <w:r w:rsidR="000375EE">
        <w:rPr>
          <w:rFonts w:ascii="Calibri" w:hAnsi="Calibri" w:cs="Calibri"/>
          <w:szCs w:val="20"/>
        </w:rPr>
        <w:t>study</w:t>
      </w:r>
      <w:r w:rsidR="004B3182">
        <w:rPr>
          <w:rFonts w:ascii="Calibri" w:hAnsi="Calibri" w:cs="Calibri"/>
          <w:szCs w:val="20"/>
        </w:rPr>
        <w:t xml:space="preserve"> highlights two important benefits of the CCM design. First, the contact-aid increases the bending stiffn</w:t>
      </w:r>
      <w:r w:rsidR="000375EE">
        <w:rPr>
          <w:rFonts w:ascii="Calibri" w:hAnsi="Calibri" w:cs="Calibri"/>
          <w:szCs w:val="20"/>
        </w:rPr>
        <w:t>ess of the compliant joint in the</w:t>
      </w:r>
      <w:r w:rsidR="004B3182">
        <w:rPr>
          <w:rFonts w:ascii="Calibri" w:hAnsi="Calibri" w:cs="Calibri"/>
          <w:szCs w:val="20"/>
        </w:rPr>
        <w:t xml:space="preserve"> loading orientation that is the most susceptible to large</w:t>
      </w:r>
      <w:r w:rsidR="000375EE">
        <w:rPr>
          <w:rFonts w:ascii="Calibri" w:hAnsi="Calibri" w:cs="Calibri"/>
          <w:szCs w:val="20"/>
        </w:rPr>
        <w:t>,</w:t>
      </w:r>
      <w:r w:rsidR="004B3182">
        <w:rPr>
          <w:rFonts w:ascii="Calibri" w:hAnsi="Calibri" w:cs="Calibri"/>
          <w:szCs w:val="20"/>
        </w:rPr>
        <w:t xml:space="preserve"> undesirable deflections </w:t>
      </w:r>
      <w:r w:rsidR="00F00A9F">
        <w:rPr>
          <w:rFonts w:ascii="Calibri" w:hAnsi="Calibri" w:cs="Calibri"/>
          <w:szCs w:val="20"/>
        </w:rPr>
        <w:t>from</w:t>
      </w:r>
      <w:r w:rsidR="004B3182">
        <w:rPr>
          <w:rFonts w:ascii="Calibri" w:hAnsi="Calibri" w:cs="Calibri"/>
          <w:szCs w:val="20"/>
        </w:rPr>
        <w:t xml:space="preserve"> external loads</w:t>
      </w:r>
      <w:r w:rsidR="00F00A9F">
        <w:rPr>
          <w:rFonts w:ascii="Calibri" w:hAnsi="Calibri" w:cs="Calibri"/>
          <w:szCs w:val="20"/>
        </w:rPr>
        <w:t>.</w:t>
      </w:r>
      <w:r w:rsidR="000375EE">
        <w:rPr>
          <w:rFonts w:ascii="Calibri" w:hAnsi="Calibri" w:cs="Calibri"/>
          <w:szCs w:val="20"/>
        </w:rPr>
        <w:t xml:space="preserve"> These large deflections result both from the geometry of asymmetric notches </w:t>
      </w:r>
      <w:r w:rsidR="00282217">
        <w:rPr>
          <w:rFonts w:ascii="Calibri" w:hAnsi="Calibri" w:cs="Calibri"/>
          <w:szCs w:val="20"/>
        </w:rPr>
        <w:t>and</w:t>
      </w:r>
      <w:r w:rsidR="000375EE">
        <w:rPr>
          <w:rFonts w:ascii="Calibri" w:hAnsi="Calibri" w:cs="Calibri"/>
          <w:szCs w:val="20"/>
        </w:rPr>
        <w:t xml:space="preserve"> their material behavior. </w:t>
      </w:r>
      <w:proofErr w:type="spellStart"/>
      <w:r w:rsidR="000375EE">
        <w:rPr>
          <w:rFonts w:ascii="Calibri" w:hAnsi="Calibri" w:cs="Calibri"/>
          <w:szCs w:val="20"/>
        </w:rPr>
        <w:t>Nitinol</w:t>
      </w:r>
      <w:proofErr w:type="spellEnd"/>
      <w:r w:rsidR="000375EE">
        <w:rPr>
          <w:rFonts w:ascii="Calibri" w:hAnsi="Calibri" w:cs="Calibri"/>
          <w:szCs w:val="20"/>
        </w:rPr>
        <w:t xml:space="preserve"> is commonly used for these mechanisms because it has a relatively high elastic strain limit, however, the plateau that occurs</w:t>
      </w:r>
      <w:r w:rsidR="000564E9">
        <w:rPr>
          <w:rFonts w:ascii="Calibri" w:hAnsi="Calibri" w:cs="Calibri"/>
          <w:szCs w:val="20"/>
        </w:rPr>
        <w:t xml:space="preserve"> in its</w:t>
      </w:r>
      <w:r w:rsidR="00282217">
        <w:rPr>
          <w:rFonts w:ascii="Calibri" w:hAnsi="Calibri" w:cs="Calibri"/>
          <w:szCs w:val="20"/>
        </w:rPr>
        <w:t xml:space="preserve"> constitutive </w:t>
      </w:r>
      <w:r w:rsidR="000564E9">
        <w:rPr>
          <w:rFonts w:ascii="Calibri" w:hAnsi="Calibri" w:cs="Calibri"/>
          <w:szCs w:val="20"/>
        </w:rPr>
        <w:t>model</w:t>
      </w:r>
      <w:r w:rsidR="00282217">
        <w:rPr>
          <w:rFonts w:ascii="Calibri" w:hAnsi="Calibri" w:cs="Calibri"/>
          <w:szCs w:val="20"/>
        </w:rPr>
        <w:t xml:space="preserve"> results in a significant loss in stiffness for applied tip loads above a certain threshold</w:t>
      </w:r>
      <w:r w:rsidR="000564E9">
        <w:rPr>
          <w:rFonts w:ascii="Calibri" w:hAnsi="Calibri" w:cs="Calibri"/>
          <w:szCs w:val="20"/>
        </w:rPr>
        <w:t>,</w:t>
      </w:r>
      <w:r w:rsidR="00282217">
        <w:rPr>
          <w:rFonts w:ascii="Calibri" w:hAnsi="Calibri" w:cs="Calibri"/>
          <w:szCs w:val="20"/>
        </w:rPr>
        <w:t xml:space="preserve"> as seen in </w:t>
      </w:r>
      <w:r w:rsidR="00744E32">
        <w:rPr>
          <w:rFonts w:ascii="Calibri" w:hAnsi="Calibri" w:cs="Calibri"/>
          <w:szCs w:val="20"/>
        </w:rPr>
        <w:fldChar w:fldCharType="begin"/>
      </w:r>
      <w:r w:rsidR="00282217">
        <w:rPr>
          <w:rFonts w:ascii="Calibri" w:hAnsi="Calibri" w:cs="Calibri"/>
          <w:szCs w:val="20"/>
        </w:rPr>
        <w:instrText xml:space="preserve"> REF _Ref478981257 \h </w:instrText>
      </w:r>
      <w:r w:rsidR="00744E32">
        <w:rPr>
          <w:rFonts w:ascii="Calibri" w:hAnsi="Calibri" w:cs="Calibri"/>
          <w:szCs w:val="20"/>
        </w:rPr>
      </w:r>
      <w:r w:rsidR="00744E32">
        <w:rPr>
          <w:rFonts w:ascii="Calibri" w:hAnsi="Calibri" w:cs="Calibri"/>
          <w:szCs w:val="20"/>
        </w:rPr>
        <w:fldChar w:fldCharType="separate"/>
      </w:r>
      <w:r w:rsidR="00074617">
        <w:t>Fig.</w:t>
      </w:r>
      <w:r w:rsidR="00340323">
        <w:t xml:space="preserve"> </w:t>
      </w:r>
      <w:r w:rsidR="00340323">
        <w:rPr>
          <w:bCs/>
          <w:noProof/>
        </w:rPr>
        <w:t>7</w:t>
      </w:r>
      <w:r w:rsidR="00744E32">
        <w:rPr>
          <w:rFonts w:ascii="Calibri" w:hAnsi="Calibri" w:cs="Calibri"/>
          <w:szCs w:val="20"/>
        </w:rPr>
        <w:fldChar w:fldCharType="end"/>
      </w:r>
      <w:r w:rsidR="00282217">
        <w:rPr>
          <w:rFonts w:ascii="Calibri" w:hAnsi="Calibri" w:cs="Calibri"/>
          <w:szCs w:val="20"/>
        </w:rPr>
        <w:t>-A.</w:t>
      </w:r>
      <w:r w:rsidR="002823ED">
        <w:rPr>
          <w:rFonts w:ascii="Calibri" w:hAnsi="Calibri" w:cs="Calibri"/>
          <w:szCs w:val="20"/>
        </w:rPr>
        <w:t xml:space="preserve"> For the particular scales required</w:t>
      </w:r>
      <w:r w:rsidR="000564E9">
        <w:rPr>
          <w:rFonts w:ascii="Calibri" w:hAnsi="Calibri" w:cs="Calibri"/>
          <w:szCs w:val="20"/>
        </w:rPr>
        <w:t xml:space="preserve"> for </w:t>
      </w:r>
      <w:proofErr w:type="spellStart"/>
      <w:r w:rsidR="000564E9">
        <w:rPr>
          <w:rFonts w:ascii="Calibri" w:hAnsi="Calibri" w:cs="Calibri"/>
          <w:szCs w:val="20"/>
        </w:rPr>
        <w:t>neuro</w:t>
      </w:r>
      <w:proofErr w:type="spellEnd"/>
      <w:r w:rsidR="004901B9">
        <w:rPr>
          <w:rFonts w:ascii="Calibri" w:hAnsi="Calibri" w:cs="Calibri"/>
          <w:szCs w:val="20"/>
        </w:rPr>
        <w:t>-</w:t>
      </w:r>
      <w:r w:rsidR="000564E9">
        <w:rPr>
          <w:rFonts w:ascii="Calibri" w:hAnsi="Calibri" w:cs="Calibri"/>
          <w:szCs w:val="20"/>
        </w:rPr>
        <w:t>endoscopy</w:t>
      </w:r>
      <w:r w:rsidR="002823ED">
        <w:rPr>
          <w:rFonts w:ascii="Calibri" w:hAnsi="Calibri" w:cs="Calibri"/>
          <w:szCs w:val="20"/>
        </w:rPr>
        <w:t>, the expected lateral tip forces needed for tissue manipulation are in the 0.1</w:t>
      </w:r>
      <w:r w:rsidR="000564E9">
        <w:rPr>
          <w:rFonts w:ascii="Calibri" w:hAnsi="Calibri" w:cs="Calibri"/>
          <w:szCs w:val="20"/>
        </w:rPr>
        <w:t>-0.5</w:t>
      </w:r>
      <w:r w:rsidR="002823ED">
        <w:rPr>
          <w:rFonts w:ascii="Calibri" w:hAnsi="Calibri" w:cs="Calibri"/>
          <w:szCs w:val="20"/>
        </w:rPr>
        <w:t xml:space="preserve"> N</w:t>
      </w:r>
      <w:r w:rsidR="00282217">
        <w:rPr>
          <w:rFonts w:ascii="Calibri" w:hAnsi="Calibri" w:cs="Calibri"/>
          <w:szCs w:val="20"/>
        </w:rPr>
        <w:t xml:space="preserve"> </w:t>
      </w:r>
      <w:r w:rsidR="002823ED">
        <w:rPr>
          <w:rFonts w:ascii="Calibri" w:hAnsi="Calibri" w:cs="Calibri"/>
          <w:szCs w:val="20"/>
        </w:rPr>
        <w:t>range</w:t>
      </w:r>
      <w:r w:rsidR="000564E9">
        <w:rPr>
          <w:rFonts w:ascii="Calibri" w:hAnsi="Calibri" w:cs="Calibri"/>
          <w:szCs w:val="20"/>
        </w:rPr>
        <w:t>, which is the same range of tip forces where the plateau affect is seen in the simulations</w:t>
      </w:r>
      <w:r w:rsidR="002823ED">
        <w:rPr>
          <w:rFonts w:ascii="Calibri" w:hAnsi="Calibri" w:cs="Calibri"/>
          <w:szCs w:val="20"/>
        </w:rPr>
        <w:t xml:space="preserve"> </w:t>
      </w:r>
      <w:r w:rsidR="00744E32">
        <w:rPr>
          <w:rFonts w:ascii="Calibri" w:hAnsi="Calibri" w:cs="Calibri"/>
          <w:szCs w:val="20"/>
        </w:rPr>
        <w:fldChar w:fldCharType="begin" w:fldLock="1"/>
      </w:r>
      <w:r w:rsidR="002823ED">
        <w:rPr>
          <w:rFonts w:ascii="Calibri" w:hAnsi="Calibri" w:cs="Calibri"/>
          <w:szCs w:val="20"/>
        </w:rPr>
        <w:instrText>ADDIN CSL_CITATION { "citationItems" : [ { "id" : "ITEM-1", "itemData" : { "DOI" : "10.1002/rcs", "author" : [ { "dropping-particle" : "", "family" : "Marcus", "given" : "Hani J", "non-dropping-particle" : "", "parse-names" : false, "suffix" : "" }, { "dropping-particle" : "", "family" : "Zareinia", "given" : "Kourosh", "non-dropping-particle" : "", "parse-names" : false, "suffix" : "" }, { "dropping-particle" : "", "family" : "Gan", "given" : "Liu Shi", "non-dropping-particle" : "", "parse-names" : false, "suffix" : "" }, { "dropping-particle" : "", "family" : "Yang", "given" : "Fang Wei", "non-dropping-particle" : "", "parse-names" : false, "suffix" : "" }, { "dropping-particle" : "", "family" : "Lama", "given" : "Sanju", "non-dropping-particle" : "", "parse-names" : false, "suffix" : "" }, { "dropping-particle" : "", "family" : "Yang", "given" : "Guang-Zhong", "non-dropping-particle" : "", "parse-names" : false, "suffix" : "" }, { "dropping-particle" : "", "family" : "Sutherland", "given" : "Garnette R", "non-dropping-particle" : "", "parse-names" : false, "suffix" : "" } ], "container-title" : "The International Journal of Medical Robotics and Computer Assisted Surgery", "id" : "ITEM-1", "issued" : { "date-parts" : [ [ "2014" ] ] }, "title" : "Forces exerted during microneurosurgery: a cadaver study", "type" : "article-journal" }, "uris" : [ "http://www.mendeley.com/documents/?uuid=9c5514eb-7ca3-4298-be5f-3a82d2284e01" ] }, { "id" : "ITEM-2", "itemData" : { "DOI" : "10.1055/s-0033-1345108", "ISBN" : "0033134510", "ISSN" : "2193-6331", "PMID" : "24436934", "abstract" : "Objectives Our laboratory is developing a surgical robotic system to further improve dexterity and visualization that will allow for broader application of transnasal skull base surgery. To optimize this system, intraoperative force data are required. Using a modified curette, force data were recorded and analyzed during pituitary tumor excision. Design A neurosurgical curette was modified by the addition of a force sensor. The instrument was validated in an in vitro model to measure forces during simulated pituitary tumor excision. Following this, intraoperative force data from three patients during transnasal endoscopic excision of pituitary tumors was obtained. Setting Academic medical center. Main Outcome Measures Forces applied at the skull base during surgical excision of pituitary tumors. Results Average forces applied during in vitro testing ranged from 0.1 to 0.15 N. Average forces recorded during in vivo testing ranged from 0.1 to 0.5 N. Maximal forces occurred with collisions of the bony sella. The average maximal force was 1.61 N. There were no complications related to the use of the modified curette. Conclusions Forces to remove pituitary tumor are small and are similar between patients. The in vitro model presented here is adequate for further testing of a robotic skull base surgery system.", "author" : [ { "dropping-particle" : "", "family" : "Bekeny", "given" : "James R", "non-dropping-particle" : "", "parse-names" : false, "suffix" : "" }, { "dropping-particle" : "", "family" : "Swaney", "given" : "Philip J", "non-dropping-particle" : "", "parse-names" : false, "suffix" : "" }, { "dropping-particle" : "", "family" : "Webster", "given" : "Robert J", "non-dropping-particle" : "", "parse-names" : false, "suffix" : "" }, { "dropping-particle" : "", "family" : "Russell", "given" : "Paul T", "non-dropping-particle" : "", "parse-names" : false, "suffix" : "" }, { "dropping-particle" : "", "family" : "Weaver", "given" : "Kyle D", "non-dropping-particle" : "", "parse-names" : false, "suffix" : "" } ], "container-title" : "Journal of Neurological Surgery - Part B", "id" : "ITEM-2", "issue" : "6", "issued" : { "date-parts" : [ [ "2013", "12" ] ] }, "page" : "337-41", "title" : "Forces Applied at the Skull Base during Transnasal Endoscopic Transsphenoidal Pituitary Tumor Excision", "type" : "article-journal", "volume" : "74" }, "uris" : [ "http://www.mendeley.com/documents/?uuid=9a3fb4e2-7844-4ef6-b7cd-1ff2aabb047f" ] } ], "mendeley" : { "formattedCitation" : "[21], [22]", "plainTextFormattedCitation" : "[21], [22]" }, "properties" : { "noteIndex" : 0 }, "schema" : "https://github.com/citation-style-language/schema/raw/master/csl-citation.json" }</w:instrText>
      </w:r>
      <w:r w:rsidR="00744E32">
        <w:rPr>
          <w:rFonts w:ascii="Calibri" w:hAnsi="Calibri" w:cs="Calibri"/>
          <w:szCs w:val="20"/>
        </w:rPr>
        <w:fldChar w:fldCharType="separate"/>
      </w:r>
      <w:r w:rsidR="002823ED" w:rsidRPr="002823ED">
        <w:rPr>
          <w:rFonts w:ascii="Calibri" w:hAnsi="Calibri" w:cs="Calibri"/>
          <w:noProof/>
          <w:szCs w:val="20"/>
        </w:rPr>
        <w:t>[21], [22]</w:t>
      </w:r>
      <w:r w:rsidR="00744E32">
        <w:rPr>
          <w:rFonts w:ascii="Calibri" w:hAnsi="Calibri" w:cs="Calibri"/>
          <w:szCs w:val="20"/>
        </w:rPr>
        <w:fldChar w:fldCharType="end"/>
      </w:r>
      <w:r w:rsidR="000564E9">
        <w:rPr>
          <w:rFonts w:ascii="Calibri" w:hAnsi="Calibri" w:cs="Calibri"/>
          <w:szCs w:val="20"/>
        </w:rPr>
        <w:t xml:space="preserve">. The CCM geometry can compensate for the stiffness changes brought about by the phase transition from Austenite to </w:t>
      </w:r>
      <w:proofErr w:type="spellStart"/>
      <w:r w:rsidR="000564E9">
        <w:rPr>
          <w:rFonts w:ascii="Calibri" w:hAnsi="Calibri" w:cs="Calibri"/>
          <w:szCs w:val="20"/>
        </w:rPr>
        <w:t>Martensite</w:t>
      </w:r>
      <w:proofErr w:type="spellEnd"/>
      <w:r w:rsidR="000564E9">
        <w:rPr>
          <w:rFonts w:ascii="Calibri" w:hAnsi="Calibri" w:cs="Calibri"/>
          <w:szCs w:val="20"/>
        </w:rPr>
        <w:t xml:space="preserve"> by </w:t>
      </w:r>
      <w:r w:rsidR="000564E9">
        <w:rPr>
          <w:rFonts w:ascii="Calibri" w:hAnsi="Calibri" w:cs="Calibri"/>
          <w:szCs w:val="20"/>
        </w:rPr>
        <w:lastRenderedPageBreak/>
        <w:t>reinforcing the notch. The second benefit of the CCM design is to change the shape that the compliant region undergoes during bending</w:t>
      </w:r>
      <w:r w:rsidR="000F0C48">
        <w:rPr>
          <w:rFonts w:ascii="Calibri" w:hAnsi="Calibri" w:cs="Calibri"/>
          <w:szCs w:val="20"/>
        </w:rPr>
        <w:t xml:space="preserve">. For this particular CCM design, the compliant region undertakes </w:t>
      </w:r>
      <w:r w:rsidR="00F00A9F">
        <w:rPr>
          <w:rFonts w:ascii="Calibri" w:hAnsi="Calibri" w:cs="Calibri"/>
          <w:szCs w:val="20"/>
        </w:rPr>
        <w:t>an</w:t>
      </w:r>
      <w:r w:rsidR="000F0C48">
        <w:rPr>
          <w:rFonts w:ascii="Calibri" w:hAnsi="Calibri" w:cs="Calibri"/>
          <w:szCs w:val="20"/>
        </w:rPr>
        <w:t xml:space="preserve"> elliptical shape instead of </w:t>
      </w:r>
      <w:r w:rsidR="00F00A9F">
        <w:rPr>
          <w:rFonts w:ascii="Calibri" w:hAnsi="Calibri" w:cs="Calibri"/>
          <w:szCs w:val="20"/>
        </w:rPr>
        <w:t>a</w:t>
      </w:r>
      <w:r w:rsidR="000F0C48">
        <w:rPr>
          <w:rFonts w:ascii="Calibri" w:hAnsi="Calibri" w:cs="Calibri"/>
          <w:szCs w:val="20"/>
        </w:rPr>
        <w:t xml:space="preserve"> constant curvature </w:t>
      </w:r>
      <w:r w:rsidR="00F00A9F">
        <w:rPr>
          <w:rFonts w:ascii="Calibri" w:hAnsi="Calibri" w:cs="Calibri"/>
          <w:szCs w:val="20"/>
        </w:rPr>
        <w:t>arc</w:t>
      </w:r>
      <w:r w:rsidR="00570ACA">
        <w:rPr>
          <w:rFonts w:ascii="Calibri" w:hAnsi="Calibri" w:cs="Calibri"/>
          <w:szCs w:val="20"/>
        </w:rPr>
        <w:t xml:space="preserve"> which</w:t>
      </w:r>
      <w:r w:rsidR="000F0C48">
        <w:rPr>
          <w:rFonts w:ascii="Calibri" w:hAnsi="Calibri" w:cs="Calibri"/>
          <w:szCs w:val="20"/>
        </w:rPr>
        <w:t xml:space="preserve"> </w:t>
      </w:r>
      <w:r w:rsidR="00570ACA">
        <w:rPr>
          <w:rFonts w:ascii="Calibri" w:hAnsi="Calibri" w:cs="Calibri"/>
          <w:szCs w:val="20"/>
        </w:rPr>
        <w:t xml:space="preserve">rectangular </w:t>
      </w:r>
      <w:r w:rsidR="000F0C48">
        <w:rPr>
          <w:rFonts w:ascii="Calibri" w:hAnsi="Calibri" w:cs="Calibri"/>
          <w:szCs w:val="20"/>
        </w:rPr>
        <w:t>notch</w:t>
      </w:r>
      <w:r w:rsidR="00F00A9F">
        <w:rPr>
          <w:rFonts w:ascii="Calibri" w:hAnsi="Calibri" w:cs="Calibri"/>
          <w:szCs w:val="20"/>
        </w:rPr>
        <w:t>es tend</w:t>
      </w:r>
      <w:r w:rsidR="000F0C48">
        <w:rPr>
          <w:rFonts w:ascii="Calibri" w:hAnsi="Calibri" w:cs="Calibri"/>
          <w:szCs w:val="20"/>
        </w:rPr>
        <w:t xml:space="preserve"> toward. This shape change reduces the lateral motion that the joint undergoes when </w:t>
      </w:r>
      <w:r w:rsidR="00570ACA">
        <w:rPr>
          <w:rFonts w:ascii="Calibri" w:hAnsi="Calibri" w:cs="Calibri"/>
          <w:szCs w:val="20"/>
        </w:rPr>
        <w:t xml:space="preserve">bending </w:t>
      </w:r>
      <w:r w:rsidR="000F0C48">
        <w:rPr>
          <w:rFonts w:ascii="Calibri" w:hAnsi="Calibri" w:cs="Calibri"/>
          <w:szCs w:val="20"/>
        </w:rPr>
        <w:t xml:space="preserve">which results in a more compact </w:t>
      </w:r>
      <w:r w:rsidR="00570ACA">
        <w:rPr>
          <w:rFonts w:ascii="Calibri" w:hAnsi="Calibri" w:cs="Calibri"/>
          <w:szCs w:val="20"/>
        </w:rPr>
        <w:t>shape which is critical</w:t>
      </w:r>
      <w:r w:rsidR="000F0C48">
        <w:rPr>
          <w:rFonts w:ascii="Calibri" w:hAnsi="Calibri" w:cs="Calibri"/>
          <w:szCs w:val="20"/>
        </w:rPr>
        <w:t xml:space="preserve"> when working in tight spaces. Previous work on designing notches </w:t>
      </w:r>
      <w:r w:rsidR="00570ACA">
        <w:rPr>
          <w:rFonts w:ascii="Calibri" w:hAnsi="Calibri" w:cs="Calibri"/>
          <w:szCs w:val="20"/>
        </w:rPr>
        <w:t xml:space="preserve">for </w:t>
      </w:r>
      <w:r w:rsidR="000F0C48">
        <w:rPr>
          <w:rFonts w:ascii="Calibri" w:hAnsi="Calibri" w:cs="Calibri"/>
          <w:szCs w:val="20"/>
        </w:rPr>
        <w:t xml:space="preserve">compact bending focused </w:t>
      </w:r>
      <w:r w:rsidR="00570ACA">
        <w:rPr>
          <w:rFonts w:ascii="Calibri" w:hAnsi="Calibri" w:cs="Calibri"/>
          <w:szCs w:val="20"/>
        </w:rPr>
        <w:t xml:space="preserve">on tip-first closure, where </w:t>
      </w:r>
      <w:r w:rsidR="000F0C48">
        <w:rPr>
          <w:rFonts w:ascii="Calibri" w:hAnsi="Calibri" w:cs="Calibri"/>
          <w:szCs w:val="20"/>
        </w:rPr>
        <w:t>the depth of cut of each notch</w:t>
      </w:r>
      <w:r w:rsidR="00570ACA">
        <w:rPr>
          <w:rFonts w:ascii="Calibri" w:hAnsi="Calibri" w:cs="Calibri"/>
          <w:szCs w:val="20"/>
        </w:rPr>
        <w:t xml:space="preserve"> could be varied with</w:t>
      </w:r>
      <w:r w:rsidR="000F0C48">
        <w:rPr>
          <w:rFonts w:ascii="Calibri" w:hAnsi="Calibri" w:cs="Calibri"/>
          <w:szCs w:val="20"/>
        </w:rPr>
        <w:t xml:space="preserve">in a set of notches </w:t>
      </w:r>
      <w:r w:rsidR="00570ACA">
        <w:rPr>
          <w:rFonts w:ascii="Calibri" w:hAnsi="Calibri" w:cs="Calibri"/>
          <w:szCs w:val="20"/>
        </w:rPr>
        <w:t xml:space="preserve">that </w:t>
      </w:r>
      <w:r w:rsidR="000F0C48">
        <w:rPr>
          <w:rFonts w:ascii="Calibri" w:hAnsi="Calibri" w:cs="Calibri"/>
          <w:szCs w:val="20"/>
        </w:rPr>
        <w:t>mak</w:t>
      </w:r>
      <w:r w:rsidR="00570ACA">
        <w:rPr>
          <w:rFonts w:ascii="Calibri" w:hAnsi="Calibri" w:cs="Calibri"/>
          <w:szCs w:val="20"/>
        </w:rPr>
        <w:t>e</w:t>
      </w:r>
      <w:r w:rsidR="000F0C48">
        <w:rPr>
          <w:rFonts w:ascii="Calibri" w:hAnsi="Calibri" w:cs="Calibri"/>
          <w:szCs w:val="20"/>
        </w:rPr>
        <w:t xml:space="preserve"> up a joint. This concept </w:t>
      </w:r>
      <w:r w:rsidR="008A6327">
        <w:rPr>
          <w:rFonts w:ascii="Calibri" w:hAnsi="Calibri" w:cs="Calibri"/>
          <w:szCs w:val="20"/>
        </w:rPr>
        <w:t xml:space="preserve">of varying cut depth </w:t>
      </w:r>
      <w:r w:rsidR="000F0C48">
        <w:rPr>
          <w:rFonts w:ascii="Calibri" w:hAnsi="Calibri" w:cs="Calibri"/>
          <w:szCs w:val="20"/>
        </w:rPr>
        <w:t xml:space="preserve">could be </w:t>
      </w:r>
      <w:r w:rsidR="008A6327">
        <w:rPr>
          <w:rFonts w:ascii="Calibri" w:hAnsi="Calibri" w:cs="Calibri"/>
          <w:szCs w:val="20"/>
        </w:rPr>
        <w:t>used to create new cutting patterns that could provide a shape change without a contact aid.</w:t>
      </w:r>
      <w:r w:rsidR="000F0C48">
        <w:rPr>
          <w:rFonts w:ascii="Calibri" w:hAnsi="Calibri" w:cs="Calibri"/>
          <w:szCs w:val="20"/>
        </w:rPr>
        <w:t xml:space="preserve"> </w:t>
      </w:r>
      <w:r w:rsidR="00D61600">
        <w:rPr>
          <w:rFonts w:ascii="Calibri" w:hAnsi="Calibri" w:cs="Calibri"/>
          <w:szCs w:val="20"/>
        </w:rPr>
        <w:t xml:space="preserve">However, this approach alone does not address the loss of stiffness of the joint resulting from the cut-outs in the same manner as the CCM </w:t>
      </w:r>
      <w:r w:rsidR="00C32240">
        <w:rPr>
          <w:rFonts w:ascii="Calibri" w:hAnsi="Calibri" w:cs="Calibri"/>
          <w:szCs w:val="20"/>
        </w:rPr>
        <w:t>notched-tube</w:t>
      </w:r>
      <w:r w:rsidR="00D61600">
        <w:rPr>
          <w:rFonts w:ascii="Calibri" w:hAnsi="Calibri" w:cs="Calibri"/>
          <w:szCs w:val="20"/>
        </w:rPr>
        <w:t xml:space="preserve"> design. Ultimately, the sensitivity analysis illustrates that the stiffness increase and compactness gained by the CCM design </w:t>
      </w:r>
      <w:r w:rsidR="00570ACA">
        <w:rPr>
          <w:rFonts w:ascii="Calibri" w:hAnsi="Calibri" w:cs="Calibri"/>
          <w:szCs w:val="20"/>
        </w:rPr>
        <w:t xml:space="preserve">results in </w:t>
      </w:r>
      <w:r w:rsidR="00D61600">
        <w:rPr>
          <w:rFonts w:ascii="Calibri" w:hAnsi="Calibri" w:cs="Calibri"/>
          <w:szCs w:val="20"/>
        </w:rPr>
        <w:t xml:space="preserve">strain concentrations around the contact-aid region. This </w:t>
      </w:r>
      <w:r w:rsidR="00570ACA">
        <w:rPr>
          <w:rFonts w:ascii="Calibri" w:hAnsi="Calibri" w:cs="Calibri"/>
          <w:szCs w:val="20"/>
        </w:rPr>
        <w:t xml:space="preserve">side-effect </w:t>
      </w:r>
      <w:r w:rsidR="00D61600">
        <w:rPr>
          <w:rFonts w:ascii="Calibri" w:hAnsi="Calibri" w:cs="Calibri"/>
          <w:szCs w:val="20"/>
        </w:rPr>
        <w:t xml:space="preserve">must be further investigated in future studies. </w:t>
      </w:r>
    </w:p>
    <w:p w:rsidR="00902FE3" w:rsidRDefault="00D61600" w:rsidP="00902FE3">
      <w:pPr>
        <w:ind w:firstLine="720"/>
        <w:rPr>
          <w:rFonts w:ascii="Calibri" w:hAnsi="Calibri" w:cs="Calibri"/>
          <w:szCs w:val="20"/>
        </w:rPr>
      </w:pPr>
      <w:r>
        <w:rPr>
          <w:rFonts w:ascii="Calibri" w:hAnsi="Calibri" w:cs="Calibri"/>
          <w:szCs w:val="20"/>
        </w:rPr>
        <w:t>One of the designs investigated in the sensitivity study was selected and fabricated</w:t>
      </w:r>
      <w:r w:rsidR="00780B90">
        <w:rPr>
          <w:rFonts w:ascii="Calibri" w:hAnsi="Calibri" w:cs="Calibri"/>
          <w:szCs w:val="20"/>
        </w:rPr>
        <w:t xml:space="preserve"> to validate the FEM</w:t>
      </w:r>
      <w:r w:rsidR="00F00A9F">
        <w:rPr>
          <w:rFonts w:ascii="Calibri" w:hAnsi="Calibri" w:cs="Calibri"/>
          <w:szCs w:val="20"/>
        </w:rPr>
        <w:t xml:space="preserve"> results and the models developed in this paper. By inspection, the shape of the</w:t>
      </w:r>
      <w:r w:rsidR="00FD7D40">
        <w:rPr>
          <w:rFonts w:ascii="Calibri" w:hAnsi="Calibri" w:cs="Calibri"/>
          <w:szCs w:val="20"/>
        </w:rPr>
        <w:t xml:space="preserve"> joint</w:t>
      </w:r>
      <w:r w:rsidR="00F00A9F">
        <w:rPr>
          <w:rFonts w:ascii="Calibri" w:hAnsi="Calibri" w:cs="Calibri"/>
          <w:szCs w:val="20"/>
        </w:rPr>
        <w:t xml:space="preserve">s in </w:t>
      </w:r>
      <w:r w:rsidR="00744E32">
        <w:rPr>
          <w:rFonts w:ascii="Calibri" w:hAnsi="Calibri" w:cs="Calibri"/>
          <w:szCs w:val="20"/>
        </w:rPr>
        <w:fldChar w:fldCharType="begin"/>
      </w:r>
      <w:r w:rsidR="00FD7D40">
        <w:rPr>
          <w:rFonts w:ascii="Calibri" w:hAnsi="Calibri" w:cs="Calibri"/>
          <w:szCs w:val="20"/>
        </w:rPr>
        <w:instrText xml:space="preserve"> REF _Ref477346377 \h </w:instrText>
      </w:r>
      <w:r w:rsidR="00744E32">
        <w:rPr>
          <w:rFonts w:ascii="Calibri" w:hAnsi="Calibri" w:cs="Calibri"/>
          <w:szCs w:val="20"/>
        </w:rPr>
      </w:r>
      <w:r w:rsidR="00744E32">
        <w:rPr>
          <w:rFonts w:ascii="Calibri" w:hAnsi="Calibri" w:cs="Calibri"/>
          <w:szCs w:val="20"/>
        </w:rPr>
        <w:fldChar w:fldCharType="separate"/>
      </w:r>
      <w:r w:rsidR="00BE232A">
        <w:t>Fig.</w:t>
      </w:r>
      <w:r w:rsidR="00340323">
        <w:t xml:space="preserve"> </w:t>
      </w:r>
      <w:r w:rsidR="00340323">
        <w:rPr>
          <w:noProof/>
        </w:rPr>
        <w:t>13</w:t>
      </w:r>
      <w:r w:rsidR="00744E32">
        <w:rPr>
          <w:rFonts w:ascii="Calibri" w:hAnsi="Calibri" w:cs="Calibri"/>
          <w:szCs w:val="20"/>
        </w:rPr>
        <w:fldChar w:fldCharType="end"/>
      </w:r>
      <w:r w:rsidR="00F00A9F">
        <w:rPr>
          <w:rFonts w:ascii="Calibri" w:hAnsi="Calibri" w:cs="Calibri"/>
          <w:szCs w:val="20"/>
        </w:rPr>
        <w:t xml:space="preserve"> show that the</w:t>
      </w:r>
      <w:r w:rsidR="00FD7D40">
        <w:rPr>
          <w:rFonts w:ascii="Calibri" w:hAnsi="Calibri" w:cs="Calibri"/>
          <w:szCs w:val="20"/>
        </w:rPr>
        <w:t xml:space="preserve"> </w:t>
      </w:r>
      <w:r w:rsidR="00F00A9F">
        <w:rPr>
          <w:rFonts w:ascii="Calibri" w:hAnsi="Calibri" w:cs="Calibri"/>
          <w:szCs w:val="20"/>
        </w:rPr>
        <w:t>CCM</w:t>
      </w:r>
      <w:r w:rsidR="00FD7D40">
        <w:rPr>
          <w:rFonts w:ascii="Calibri" w:hAnsi="Calibri" w:cs="Calibri"/>
          <w:szCs w:val="20"/>
        </w:rPr>
        <w:t xml:space="preserve"> notch’s overall shape has less lateral motion when compared to its rectangular counterpart</w:t>
      </w:r>
      <w:r w:rsidR="00F00A9F">
        <w:rPr>
          <w:rFonts w:ascii="Calibri" w:hAnsi="Calibri" w:cs="Calibri"/>
          <w:szCs w:val="20"/>
        </w:rPr>
        <w:t>, confirming the predictions of the FEM.</w:t>
      </w:r>
      <w:r w:rsidR="00FD7D40">
        <w:rPr>
          <w:rFonts w:ascii="Calibri" w:hAnsi="Calibri" w:cs="Calibri"/>
          <w:szCs w:val="20"/>
        </w:rPr>
        <w:t xml:space="preserve"> </w:t>
      </w:r>
      <w:r w:rsidR="00F00A9F">
        <w:rPr>
          <w:rFonts w:ascii="Calibri" w:hAnsi="Calibri" w:cs="Calibri"/>
          <w:szCs w:val="20"/>
        </w:rPr>
        <w:t>Further, f</w:t>
      </w:r>
      <w:r w:rsidR="00902FE3">
        <w:rPr>
          <w:rFonts w:ascii="Calibri" w:hAnsi="Calibri" w:cs="Calibri"/>
          <w:szCs w:val="20"/>
        </w:rPr>
        <w:t xml:space="preserve">rom </w:t>
      </w:r>
      <w:r w:rsidR="00744E32">
        <w:rPr>
          <w:rFonts w:ascii="Calibri" w:hAnsi="Calibri" w:cs="Calibri"/>
          <w:szCs w:val="20"/>
        </w:rPr>
        <w:fldChar w:fldCharType="begin"/>
      </w:r>
      <w:r w:rsidR="004959E9">
        <w:rPr>
          <w:rFonts w:ascii="Calibri" w:hAnsi="Calibri" w:cs="Calibri"/>
          <w:szCs w:val="20"/>
        </w:rPr>
        <w:instrText xml:space="preserve"> REF _Ref477346553 \h </w:instrText>
      </w:r>
      <w:r w:rsidR="00744E32">
        <w:rPr>
          <w:rFonts w:ascii="Calibri" w:hAnsi="Calibri" w:cs="Calibri"/>
          <w:szCs w:val="20"/>
        </w:rPr>
      </w:r>
      <w:r w:rsidR="00744E32">
        <w:rPr>
          <w:rFonts w:ascii="Calibri" w:hAnsi="Calibri" w:cs="Calibri"/>
          <w:szCs w:val="20"/>
        </w:rPr>
        <w:fldChar w:fldCharType="separate"/>
      </w:r>
      <w:r w:rsidR="00BE232A">
        <w:t>Fig.</w:t>
      </w:r>
      <w:r w:rsidR="00340323" w:rsidRPr="000A4DD8">
        <w:t xml:space="preserve"> </w:t>
      </w:r>
      <w:r w:rsidR="00340323">
        <w:rPr>
          <w:noProof/>
        </w:rPr>
        <w:t>15</w:t>
      </w:r>
      <w:r w:rsidR="00744E32">
        <w:rPr>
          <w:rFonts w:ascii="Calibri" w:hAnsi="Calibri" w:cs="Calibri"/>
          <w:szCs w:val="20"/>
        </w:rPr>
        <w:fldChar w:fldCharType="end"/>
      </w:r>
      <w:r w:rsidR="004959E9">
        <w:rPr>
          <w:rFonts w:ascii="Calibri" w:hAnsi="Calibri" w:cs="Calibri"/>
          <w:szCs w:val="20"/>
        </w:rPr>
        <w:t xml:space="preserve"> </w:t>
      </w:r>
      <w:r w:rsidR="00902FE3">
        <w:rPr>
          <w:rFonts w:ascii="Calibri" w:hAnsi="Calibri" w:cs="Calibri"/>
          <w:szCs w:val="20"/>
        </w:rPr>
        <w:t>we see that both the FE</w:t>
      </w:r>
      <w:r w:rsidR="003A6CCF">
        <w:rPr>
          <w:rFonts w:ascii="Calibri" w:hAnsi="Calibri" w:cs="Calibri"/>
          <w:szCs w:val="20"/>
        </w:rPr>
        <w:t>M</w:t>
      </w:r>
      <w:r w:rsidR="00902FE3">
        <w:rPr>
          <w:rFonts w:ascii="Calibri" w:hAnsi="Calibri" w:cs="Calibri"/>
          <w:szCs w:val="20"/>
        </w:rPr>
        <w:t xml:space="preserve"> simulations and the experimental results show an increase in joint stiffness by a factor of </w:t>
      </w:r>
      <w:r w:rsidR="004959E9">
        <w:rPr>
          <w:rFonts w:ascii="Calibri" w:hAnsi="Calibri" w:cs="Calibri"/>
          <w:szCs w:val="20"/>
        </w:rPr>
        <w:t>approximately 1.6</w:t>
      </w:r>
      <w:r w:rsidR="00902FE3">
        <w:rPr>
          <w:rFonts w:ascii="Calibri" w:hAnsi="Calibri" w:cs="Calibri"/>
          <w:szCs w:val="20"/>
        </w:rPr>
        <w:t xml:space="preserve">. The </w:t>
      </w:r>
      <w:r w:rsidR="00621C53">
        <w:rPr>
          <w:rFonts w:ascii="Calibri" w:hAnsi="Calibri" w:cs="Calibri"/>
          <w:szCs w:val="20"/>
        </w:rPr>
        <w:t>results</w:t>
      </w:r>
      <w:r w:rsidR="00902FE3">
        <w:rPr>
          <w:rFonts w:ascii="Calibri" w:hAnsi="Calibri" w:cs="Calibri"/>
          <w:szCs w:val="20"/>
        </w:rPr>
        <w:t xml:space="preserve"> depict an initial region where the force-deflection characteristics of the rectangular joint and the augmented joint coincide. This initial deflection occurs before the </w:t>
      </w:r>
      <w:r w:rsidR="00F2254C">
        <w:rPr>
          <w:rFonts w:ascii="Calibri" w:hAnsi="Calibri" w:cs="Calibri"/>
          <w:szCs w:val="20"/>
        </w:rPr>
        <w:t>compliant region</w:t>
      </w:r>
      <w:r w:rsidR="00902FE3">
        <w:rPr>
          <w:rFonts w:ascii="Calibri" w:hAnsi="Calibri" w:cs="Calibri"/>
          <w:szCs w:val="20"/>
        </w:rPr>
        <w:t xml:space="preserve"> </w:t>
      </w:r>
      <w:r w:rsidR="004959E9">
        <w:rPr>
          <w:rFonts w:ascii="Calibri" w:hAnsi="Calibri" w:cs="Calibri"/>
          <w:szCs w:val="20"/>
        </w:rPr>
        <w:t>makes contact</w:t>
      </w:r>
      <w:r w:rsidR="00F2254C">
        <w:rPr>
          <w:rFonts w:ascii="Calibri" w:hAnsi="Calibri" w:cs="Calibri"/>
          <w:szCs w:val="20"/>
        </w:rPr>
        <w:t xml:space="preserve"> with the contact-aid</w:t>
      </w:r>
      <w:r w:rsidR="00902FE3">
        <w:rPr>
          <w:rFonts w:ascii="Calibri" w:hAnsi="Calibri" w:cs="Calibri"/>
          <w:szCs w:val="20"/>
        </w:rPr>
        <w:t xml:space="preserve">. Once the </w:t>
      </w:r>
      <w:r w:rsidR="004959E9">
        <w:rPr>
          <w:rFonts w:ascii="Calibri" w:hAnsi="Calibri" w:cs="Calibri"/>
          <w:szCs w:val="20"/>
        </w:rPr>
        <w:t>self-</w:t>
      </w:r>
      <w:r w:rsidR="00902FE3">
        <w:rPr>
          <w:rFonts w:ascii="Calibri" w:hAnsi="Calibri" w:cs="Calibri"/>
          <w:szCs w:val="20"/>
        </w:rPr>
        <w:t xml:space="preserve">reinforcement occurs, the slopes of the plots diverge, and the ratio of these new slopes </w:t>
      </w:r>
      <w:r w:rsidR="00902FE3">
        <w:rPr>
          <w:rFonts w:ascii="Calibri" w:hAnsi="Calibri" w:cs="Calibri"/>
          <w:szCs w:val="20"/>
        </w:rPr>
        <w:lastRenderedPageBreak/>
        <w:t>correlate with an increased resistance to externally applied blocking-forces.</w:t>
      </w:r>
      <w:r w:rsidR="00621C53">
        <w:rPr>
          <w:rFonts w:ascii="Calibri" w:hAnsi="Calibri" w:cs="Calibri"/>
          <w:szCs w:val="20"/>
        </w:rPr>
        <w:t xml:space="preserve"> </w:t>
      </w:r>
      <w:r w:rsidR="00F2254C" w:rsidRPr="00BE232A">
        <w:rPr>
          <w:rFonts w:ascii="Calibri" w:hAnsi="Calibri" w:cs="Calibri"/>
          <w:szCs w:val="20"/>
          <w:highlight w:val="yellow"/>
        </w:rPr>
        <w:t>Differences between the FE</w:t>
      </w:r>
      <w:r w:rsidR="003A6CCF" w:rsidRPr="00BE232A">
        <w:rPr>
          <w:rFonts w:ascii="Calibri" w:hAnsi="Calibri" w:cs="Calibri"/>
          <w:szCs w:val="20"/>
          <w:highlight w:val="yellow"/>
        </w:rPr>
        <w:t>M</w:t>
      </w:r>
      <w:r w:rsidR="00F2254C" w:rsidRPr="00BE232A">
        <w:rPr>
          <w:rFonts w:ascii="Calibri" w:hAnsi="Calibri" w:cs="Calibri"/>
          <w:szCs w:val="20"/>
          <w:highlight w:val="yellow"/>
        </w:rPr>
        <w:t xml:space="preserve"> and experimental figures can be accounted for based on </w:t>
      </w:r>
      <w:r w:rsidR="00741FCC">
        <w:rPr>
          <w:rFonts w:ascii="Calibri" w:hAnsi="Calibri" w:cs="Calibri"/>
          <w:szCs w:val="20"/>
          <w:highlight w:val="yellow"/>
        </w:rPr>
        <w:t xml:space="preserve">small alignment errors in clamping the physical prototype and also </w:t>
      </w:r>
      <w:r w:rsidR="00F2254C" w:rsidRPr="00BE232A">
        <w:rPr>
          <w:rFonts w:ascii="Calibri" w:hAnsi="Calibri" w:cs="Calibri"/>
          <w:szCs w:val="20"/>
          <w:highlight w:val="yellow"/>
        </w:rPr>
        <w:t>the shape of</w:t>
      </w:r>
      <w:r w:rsidR="00741FCC">
        <w:rPr>
          <w:rFonts w:ascii="Calibri" w:hAnsi="Calibri" w:cs="Calibri"/>
          <w:szCs w:val="20"/>
          <w:highlight w:val="yellow"/>
        </w:rPr>
        <w:t xml:space="preserve"> the physical specimen under </w:t>
      </w:r>
      <w:commentRangeStart w:id="50"/>
      <w:r w:rsidR="00741FCC">
        <w:rPr>
          <w:rFonts w:ascii="Calibri" w:hAnsi="Calibri" w:cs="Calibri"/>
          <w:szCs w:val="20"/>
          <w:highlight w:val="yellow"/>
        </w:rPr>
        <w:t>no-</w:t>
      </w:r>
      <w:r w:rsidR="00F2254C" w:rsidRPr="00BE232A">
        <w:rPr>
          <w:rFonts w:ascii="Calibri" w:hAnsi="Calibri" w:cs="Calibri"/>
          <w:szCs w:val="20"/>
          <w:highlight w:val="yellow"/>
        </w:rPr>
        <w:t>loading</w:t>
      </w:r>
      <w:commentRangeEnd w:id="50"/>
      <w:r w:rsidR="00135483">
        <w:rPr>
          <w:rStyle w:val="CommentReference"/>
        </w:rPr>
        <w:commentReference w:id="50"/>
      </w:r>
      <w:r w:rsidR="00F2254C" w:rsidRPr="00BE232A">
        <w:rPr>
          <w:rFonts w:ascii="Calibri" w:hAnsi="Calibri" w:cs="Calibri"/>
          <w:szCs w:val="20"/>
          <w:highlight w:val="yellow"/>
        </w:rPr>
        <w:t xml:space="preserve">. The </w:t>
      </w:r>
      <w:r w:rsidR="004959E9" w:rsidRPr="00BE232A">
        <w:rPr>
          <w:rFonts w:ascii="Calibri" w:hAnsi="Calibri" w:cs="Calibri"/>
          <w:szCs w:val="20"/>
          <w:highlight w:val="yellow"/>
        </w:rPr>
        <w:t xml:space="preserve">laser cut </w:t>
      </w:r>
      <w:r w:rsidR="003037AD" w:rsidRPr="00BE232A">
        <w:rPr>
          <w:rFonts w:ascii="Calibri" w:hAnsi="Calibri" w:cs="Calibri"/>
          <w:szCs w:val="20"/>
          <w:highlight w:val="yellow"/>
        </w:rPr>
        <w:t>CCM notches</w:t>
      </w:r>
      <w:r w:rsidR="00741FCC">
        <w:rPr>
          <w:rFonts w:ascii="Calibri" w:hAnsi="Calibri" w:cs="Calibri"/>
          <w:szCs w:val="20"/>
          <w:highlight w:val="yellow"/>
        </w:rPr>
        <w:t xml:space="preserve"> experienced some</w:t>
      </w:r>
      <w:r w:rsidR="00902FE3" w:rsidRPr="00BE232A">
        <w:rPr>
          <w:rFonts w:ascii="Calibri" w:hAnsi="Calibri" w:cs="Calibri"/>
          <w:szCs w:val="20"/>
          <w:highlight w:val="yellow"/>
        </w:rPr>
        <w:t xml:space="preserve"> thermal effects during their </w:t>
      </w:r>
      <w:bookmarkStart w:id="51" w:name="OLE_LINK15"/>
      <w:bookmarkStart w:id="52" w:name="OLE_LINK16"/>
      <w:bookmarkStart w:id="53" w:name="OLE_LINK17"/>
      <w:r w:rsidR="00902FE3" w:rsidRPr="00BE232A">
        <w:rPr>
          <w:rFonts w:ascii="Calibri" w:hAnsi="Calibri" w:cs="Calibri"/>
          <w:szCs w:val="20"/>
          <w:highlight w:val="yellow"/>
        </w:rPr>
        <w:t xml:space="preserve">manufacturing which resulted </w:t>
      </w:r>
      <w:ins w:id="54" w:author="Arushri Swarup" w:date="2017-08-03T17:32:00Z">
        <w:r w:rsidR="00135483">
          <w:rPr>
            <w:rFonts w:ascii="Calibri" w:hAnsi="Calibri" w:cs="Calibri"/>
            <w:szCs w:val="20"/>
            <w:highlight w:val="yellow"/>
          </w:rPr>
          <w:t xml:space="preserve">in </w:t>
        </w:r>
      </w:ins>
      <w:r w:rsidR="00741FCC">
        <w:rPr>
          <w:rFonts w:ascii="Calibri" w:hAnsi="Calibri" w:cs="Calibri"/>
          <w:szCs w:val="20"/>
          <w:highlight w:val="yellow"/>
        </w:rPr>
        <w:t>a small degree of</w:t>
      </w:r>
      <w:r w:rsidR="00902FE3" w:rsidRPr="00BE232A">
        <w:rPr>
          <w:rFonts w:ascii="Calibri" w:hAnsi="Calibri" w:cs="Calibri"/>
          <w:szCs w:val="20"/>
          <w:highlight w:val="yellow"/>
        </w:rPr>
        <w:t xml:space="preserve"> plastic deform</w:t>
      </w:r>
      <w:r w:rsidR="00741FCC">
        <w:rPr>
          <w:rFonts w:ascii="Calibri" w:hAnsi="Calibri" w:cs="Calibri"/>
          <w:szCs w:val="20"/>
          <w:highlight w:val="yellow"/>
        </w:rPr>
        <w:t>ation of</w:t>
      </w:r>
      <w:r w:rsidR="00902FE3" w:rsidRPr="00BE232A">
        <w:rPr>
          <w:rFonts w:ascii="Calibri" w:hAnsi="Calibri" w:cs="Calibri"/>
          <w:szCs w:val="20"/>
          <w:highlight w:val="yellow"/>
        </w:rPr>
        <w:t xml:space="preserve"> the notches</w:t>
      </w:r>
      <w:ins w:id="55" w:author="Arushri Swarup" w:date="2017-08-03T17:33:00Z">
        <w:r w:rsidR="00135483">
          <w:rPr>
            <w:rFonts w:ascii="Calibri" w:hAnsi="Calibri" w:cs="Calibri"/>
            <w:szCs w:val="20"/>
            <w:highlight w:val="yellow"/>
          </w:rPr>
          <w:t xml:space="preserve">, </w:t>
        </w:r>
        <w:proofErr w:type="spellStart"/>
        <w:r w:rsidR="00135483">
          <w:rPr>
            <w:rFonts w:ascii="Calibri" w:hAnsi="Calibri" w:cs="Calibri"/>
            <w:szCs w:val="20"/>
            <w:highlight w:val="yellow"/>
          </w:rPr>
          <w:t>affecting</w:t>
        </w:r>
      </w:ins>
      <w:del w:id="56" w:author="Arushri Swarup" w:date="2017-08-03T17:33:00Z">
        <w:r w:rsidR="00902FE3" w:rsidRPr="00BE232A" w:rsidDel="00135483">
          <w:rPr>
            <w:rFonts w:ascii="Calibri" w:hAnsi="Calibri" w:cs="Calibri"/>
            <w:szCs w:val="20"/>
            <w:highlight w:val="yellow"/>
          </w:rPr>
          <w:delText xml:space="preserve"> </w:delText>
        </w:r>
        <w:r w:rsidR="00741FCC" w:rsidDel="00135483">
          <w:rPr>
            <w:rFonts w:ascii="Calibri" w:hAnsi="Calibri" w:cs="Calibri"/>
            <w:szCs w:val="20"/>
            <w:highlight w:val="yellow"/>
          </w:rPr>
          <w:delText xml:space="preserve">which affects </w:delText>
        </w:r>
      </w:del>
      <w:r w:rsidR="00741FCC">
        <w:rPr>
          <w:rFonts w:ascii="Calibri" w:hAnsi="Calibri" w:cs="Calibri"/>
          <w:szCs w:val="20"/>
          <w:highlight w:val="yellow"/>
        </w:rPr>
        <w:t>their</w:t>
      </w:r>
      <w:proofErr w:type="spellEnd"/>
      <w:r w:rsidR="00741FCC">
        <w:rPr>
          <w:rFonts w:ascii="Calibri" w:hAnsi="Calibri" w:cs="Calibri"/>
          <w:szCs w:val="20"/>
          <w:highlight w:val="yellow"/>
        </w:rPr>
        <w:t xml:space="preserve"> shape in a resting</w:t>
      </w:r>
      <w:r w:rsidR="00902FE3" w:rsidRPr="00BE232A">
        <w:rPr>
          <w:rFonts w:ascii="Calibri" w:hAnsi="Calibri" w:cs="Calibri"/>
          <w:szCs w:val="20"/>
          <w:highlight w:val="yellow"/>
        </w:rPr>
        <w:t xml:space="preserve"> state</w:t>
      </w:r>
      <w:r w:rsidR="00741FCC">
        <w:rPr>
          <w:rFonts w:ascii="Calibri" w:hAnsi="Calibri" w:cs="Calibri"/>
          <w:szCs w:val="20"/>
          <w:highlight w:val="yellow"/>
        </w:rPr>
        <w:t>.</w:t>
      </w:r>
      <w:r w:rsidR="00902FE3" w:rsidRPr="00BE232A">
        <w:rPr>
          <w:rFonts w:ascii="Calibri" w:hAnsi="Calibri" w:cs="Calibri"/>
          <w:szCs w:val="20"/>
          <w:highlight w:val="yellow"/>
        </w:rPr>
        <w:t xml:space="preserve"> </w:t>
      </w:r>
      <w:r w:rsidR="00741FCC">
        <w:rPr>
          <w:rFonts w:ascii="Calibri" w:hAnsi="Calibri" w:cs="Calibri"/>
          <w:szCs w:val="20"/>
          <w:highlight w:val="yellow"/>
        </w:rPr>
        <w:t xml:space="preserve">If the </w:t>
      </w:r>
      <w:r w:rsidR="003B47B3" w:rsidRPr="00BE232A">
        <w:rPr>
          <w:rFonts w:ascii="Calibri" w:hAnsi="Calibri" w:cs="Calibri"/>
          <w:szCs w:val="20"/>
          <w:highlight w:val="yellow"/>
        </w:rPr>
        <w:t>compliant region is</w:t>
      </w:r>
      <w:r w:rsidR="00902FE3" w:rsidRPr="00BE232A">
        <w:rPr>
          <w:rFonts w:ascii="Calibri" w:hAnsi="Calibri" w:cs="Calibri"/>
          <w:szCs w:val="20"/>
          <w:highlight w:val="yellow"/>
        </w:rPr>
        <w:t xml:space="preserve"> </w:t>
      </w:r>
      <w:r w:rsidR="00741FCC">
        <w:rPr>
          <w:rFonts w:ascii="Calibri" w:hAnsi="Calibri" w:cs="Calibri"/>
          <w:szCs w:val="20"/>
          <w:highlight w:val="yellow"/>
        </w:rPr>
        <w:t>slightly pre-curved or bent, this will affect the amount of displacement that it undergoes before</w:t>
      </w:r>
      <w:r w:rsidR="00902FE3" w:rsidRPr="00BE232A">
        <w:rPr>
          <w:rFonts w:ascii="Calibri" w:hAnsi="Calibri" w:cs="Calibri"/>
          <w:szCs w:val="20"/>
          <w:highlight w:val="yellow"/>
        </w:rPr>
        <w:t xml:space="preserve"> </w:t>
      </w:r>
      <w:bookmarkEnd w:id="51"/>
      <w:bookmarkEnd w:id="52"/>
      <w:bookmarkEnd w:id="53"/>
      <w:r w:rsidR="003B47B3" w:rsidRPr="00BE232A">
        <w:rPr>
          <w:rFonts w:ascii="Calibri" w:hAnsi="Calibri" w:cs="Calibri"/>
          <w:szCs w:val="20"/>
          <w:highlight w:val="yellow"/>
        </w:rPr>
        <w:t>touching the contact-aid</w:t>
      </w:r>
      <w:r w:rsidR="00902FE3" w:rsidRPr="00BE232A">
        <w:rPr>
          <w:rFonts w:ascii="Calibri" w:hAnsi="Calibri" w:cs="Calibri"/>
          <w:szCs w:val="20"/>
          <w:highlight w:val="yellow"/>
        </w:rPr>
        <w:t xml:space="preserve">. </w:t>
      </w:r>
      <w:r w:rsidR="00741FCC">
        <w:rPr>
          <w:rFonts w:ascii="Calibri" w:hAnsi="Calibri" w:cs="Calibri"/>
          <w:szCs w:val="20"/>
        </w:rPr>
        <w:t xml:space="preserve"> </w:t>
      </w:r>
      <w:bookmarkStart w:id="57" w:name="_GoBack"/>
      <w:bookmarkEnd w:id="57"/>
      <w:r w:rsidR="004959E9">
        <w:rPr>
          <w:rFonts w:ascii="Calibri" w:hAnsi="Calibri" w:cs="Calibri"/>
          <w:szCs w:val="20"/>
        </w:rPr>
        <w:t xml:space="preserve">Overall, the </w:t>
      </w:r>
      <w:r w:rsidR="00350A94">
        <w:rPr>
          <w:rFonts w:ascii="Calibri" w:hAnsi="Calibri" w:cs="Calibri"/>
          <w:szCs w:val="20"/>
        </w:rPr>
        <w:t>CCM</w:t>
      </w:r>
      <w:r w:rsidR="004959E9">
        <w:rPr>
          <w:rFonts w:ascii="Calibri" w:hAnsi="Calibri" w:cs="Calibri"/>
          <w:szCs w:val="20"/>
        </w:rPr>
        <w:t xml:space="preserve"> design </w:t>
      </w:r>
      <w:r w:rsidR="00902FE3">
        <w:rPr>
          <w:rFonts w:ascii="Calibri" w:hAnsi="Calibri" w:cs="Calibri"/>
          <w:szCs w:val="20"/>
        </w:rPr>
        <w:t>improv</w:t>
      </w:r>
      <w:r w:rsidR="004959E9">
        <w:rPr>
          <w:rFonts w:ascii="Calibri" w:hAnsi="Calibri" w:cs="Calibri"/>
          <w:szCs w:val="20"/>
        </w:rPr>
        <w:t>es</w:t>
      </w:r>
      <w:r w:rsidR="00902FE3">
        <w:rPr>
          <w:rFonts w:ascii="Calibri" w:hAnsi="Calibri" w:cs="Calibri"/>
          <w:szCs w:val="20"/>
        </w:rPr>
        <w:t xml:space="preserve"> the effective stiffness </w:t>
      </w:r>
      <m:oMath>
        <m:r>
          <w:rPr>
            <w:rFonts w:ascii="Cambria Math" w:hAnsi="Cambria Math"/>
            <w:color w:val="000000" w:themeColor="text1"/>
            <w:kern w:val="24"/>
            <w:lang w:val="en-CA"/>
          </w:rPr>
          <m:t>K</m:t>
        </m:r>
      </m:oMath>
      <w:r w:rsidR="00902FE3">
        <w:rPr>
          <w:rFonts w:ascii="Calibri" w:hAnsi="Calibri" w:cs="Calibri"/>
          <w:szCs w:val="20"/>
        </w:rPr>
        <w:t xml:space="preserve"> of the joint through</w:t>
      </w:r>
      <w:r w:rsidR="004959E9">
        <w:rPr>
          <w:rFonts w:ascii="Calibri" w:hAnsi="Calibri" w:cs="Calibri"/>
          <w:szCs w:val="20"/>
        </w:rPr>
        <w:t>out</w:t>
      </w:r>
      <w:r w:rsidR="00902FE3">
        <w:rPr>
          <w:rFonts w:ascii="Calibri" w:hAnsi="Calibri" w:cs="Calibri"/>
          <w:szCs w:val="20"/>
        </w:rPr>
        <w:t xml:space="preserve"> </w:t>
      </w:r>
      <w:r w:rsidR="006D777C">
        <w:rPr>
          <w:rFonts w:ascii="Calibri" w:hAnsi="Calibri" w:cs="Calibri"/>
          <w:szCs w:val="20"/>
        </w:rPr>
        <w:t xml:space="preserve">nearly </w:t>
      </w:r>
      <w:r w:rsidR="00902FE3">
        <w:rPr>
          <w:rFonts w:ascii="Calibri" w:hAnsi="Calibri" w:cs="Calibri"/>
          <w:szCs w:val="20"/>
        </w:rPr>
        <w:t xml:space="preserve">its </w:t>
      </w:r>
      <w:r w:rsidR="006D777C">
        <w:rPr>
          <w:rFonts w:ascii="Calibri" w:hAnsi="Calibri" w:cs="Calibri"/>
          <w:szCs w:val="20"/>
        </w:rPr>
        <w:t xml:space="preserve">full </w:t>
      </w:r>
      <w:r w:rsidR="00902FE3">
        <w:rPr>
          <w:rFonts w:ascii="Calibri" w:hAnsi="Calibri" w:cs="Calibri"/>
          <w:szCs w:val="20"/>
        </w:rPr>
        <w:t>range of motion</w:t>
      </w:r>
      <w:r w:rsidR="004959E9">
        <w:rPr>
          <w:rFonts w:ascii="Calibri" w:hAnsi="Calibri" w:cs="Calibri"/>
          <w:szCs w:val="20"/>
        </w:rPr>
        <w:t xml:space="preserve"> as desired. T</w:t>
      </w:r>
      <w:r w:rsidR="00902FE3">
        <w:rPr>
          <w:rFonts w:ascii="Calibri" w:hAnsi="Calibri" w:cs="Calibri"/>
          <w:szCs w:val="20"/>
        </w:rPr>
        <w:t xml:space="preserve">his effect is distinct from </w:t>
      </w:r>
      <w:r w:rsidR="004959E9">
        <w:rPr>
          <w:rFonts w:ascii="Calibri" w:hAnsi="Calibri" w:cs="Calibri"/>
          <w:szCs w:val="20"/>
        </w:rPr>
        <w:t>tapering the notch edges to create m</w:t>
      </w:r>
      <w:r w:rsidR="00902FE3" w:rsidRPr="004959E9">
        <w:rPr>
          <w:rFonts w:ascii="Calibri" w:hAnsi="Calibri" w:cs="Calibri"/>
          <w:szCs w:val="20"/>
        </w:rPr>
        <w:t xml:space="preserve">echanical </w:t>
      </w:r>
      <w:r w:rsidR="004959E9">
        <w:rPr>
          <w:rFonts w:ascii="Calibri" w:hAnsi="Calibri" w:cs="Calibri"/>
          <w:szCs w:val="20"/>
        </w:rPr>
        <w:t>c</w:t>
      </w:r>
      <w:r w:rsidR="00902FE3" w:rsidRPr="004959E9">
        <w:rPr>
          <w:rFonts w:ascii="Calibri" w:hAnsi="Calibri" w:cs="Calibri"/>
          <w:szCs w:val="20"/>
        </w:rPr>
        <w:t>losure</w:t>
      </w:r>
      <w:r w:rsidR="00902FE3">
        <w:rPr>
          <w:rFonts w:ascii="Calibri" w:hAnsi="Calibri" w:cs="Calibri"/>
          <w:szCs w:val="20"/>
        </w:rPr>
        <w:t xml:space="preserve"> in that the </w:t>
      </w:r>
      <w:r w:rsidR="00350A94">
        <w:rPr>
          <w:rFonts w:ascii="Calibri" w:hAnsi="Calibri" w:cs="Calibri"/>
          <w:szCs w:val="20"/>
        </w:rPr>
        <w:t xml:space="preserve">joint’s stiffness </w:t>
      </w:r>
      <w:r w:rsidR="00902FE3">
        <w:rPr>
          <w:rFonts w:ascii="Calibri" w:hAnsi="Calibri" w:cs="Calibri"/>
          <w:szCs w:val="20"/>
        </w:rPr>
        <w:t xml:space="preserve">only </w:t>
      </w:r>
      <w:r w:rsidR="00350A94">
        <w:rPr>
          <w:rFonts w:ascii="Calibri" w:hAnsi="Calibri" w:cs="Calibri"/>
          <w:szCs w:val="20"/>
        </w:rPr>
        <w:t>increases</w:t>
      </w:r>
      <w:r w:rsidR="00902FE3">
        <w:rPr>
          <w:rFonts w:ascii="Calibri" w:hAnsi="Calibri" w:cs="Calibri"/>
          <w:szCs w:val="20"/>
        </w:rPr>
        <w:t xml:space="preserve"> when the notch closes</w:t>
      </w:r>
      <w:r w:rsidR="00350A94">
        <w:rPr>
          <w:rFonts w:ascii="Calibri" w:hAnsi="Calibri" w:cs="Calibri"/>
          <w:szCs w:val="20"/>
        </w:rPr>
        <w:t xml:space="preserve"> at maximum bending</w:t>
      </w:r>
      <w:r w:rsidR="00902FE3">
        <w:rPr>
          <w:rFonts w:ascii="Calibri" w:hAnsi="Calibri" w:cs="Calibri"/>
          <w:szCs w:val="20"/>
        </w:rPr>
        <w:t>.</w:t>
      </w:r>
    </w:p>
    <w:p w:rsidR="00902FE3" w:rsidRDefault="00902FE3" w:rsidP="00902FE3">
      <w:pPr>
        <w:ind w:firstLine="720"/>
        <w:rPr>
          <w:rFonts w:ascii="Calibri" w:hAnsi="Calibri" w:cs="Calibri"/>
          <w:szCs w:val="20"/>
        </w:rPr>
      </w:pPr>
      <w:r>
        <w:rPr>
          <w:rFonts w:ascii="Calibri" w:hAnsi="Calibri" w:cs="Calibri"/>
          <w:szCs w:val="20"/>
        </w:rPr>
        <w:t xml:space="preserve">The results </w:t>
      </w:r>
      <w:r w:rsidR="00923931">
        <w:rPr>
          <w:rFonts w:ascii="Calibri" w:hAnsi="Calibri" w:cs="Calibri"/>
          <w:szCs w:val="20"/>
        </w:rPr>
        <w:t xml:space="preserve">comparing the cable tension vs. bending </w:t>
      </w:r>
      <w:r w:rsidR="0088510A">
        <w:rPr>
          <w:rFonts w:ascii="Calibri" w:hAnsi="Calibri" w:cs="Calibri"/>
          <w:szCs w:val="20"/>
        </w:rPr>
        <w:t>angle</w:t>
      </w:r>
      <w:r w:rsidR="00923931">
        <w:rPr>
          <w:rFonts w:ascii="Calibri" w:hAnsi="Calibri" w:cs="Calibri"/>
          <w:szCs w:val="20"/>
        </w:rPr>
        <w:t xml:space="preserve"> </w:t>
      </w:r>
      <w:r>
        <w:rPr>
          <w:rFonts w:ascii="Calibri" w:hAnsi="Calibri" w:cs="Calibri"/>
          <w:szCs w:val="20"/>
        </w:rPr>
        <w:t xml:space="preserve">presented in </w:t>
      </w:r>
      <w:r w:rsidR="00744E32">
        <w:rPr>
          <w:rFonts w:ascii="Calibri" w:hAnsi="Calibri" w:cs="Calibri"/>
          <w:szCs w:val="20"/>
        </w:rPr>
        <w:fldChar w:fldCharType="begin"/>
      </w:r>
      <w:r w:rsidR="004959E9">
        <w:rPr>
          <w:rFonts w:ascii="Calibri" w:hAnsi="Calibri" w:cs="Calibri"/>
          <w:szCs w:val="20"/>
        </w:rPr>
        <w:instrText xml:space="preserve"> REF _Ref477346593 \h </w:instrText>
      </w:r>
      <w:r w:rsidR="00744E32">
        <w:rPr>
          <w:rFonts w:ascii="Calibri" w:hAnsi="Calibri" w:cs="Calibri"/>
          <w:szCs w:val="20"/>
        </w:rPr>
      </w:r>
      <w:r w:rsidR="00744E32">
        <w:rPr>
          <w:rFonts w:ascii="Calibri" w:hAnsi="Calibri" w:cs="Calibri"/>
          <w:szCs w:val="20"/>
        </w:rPr>
        <w:fldChar w:fldCharType="separate"/>
      </w:r>
      <w:r w:rsidR="00BE232A">
        <w:t>Fig.</w:t>
      </w:r>
      <w:r w:rsidR="00340323">
        <w:t xml:space="preserve"> </w:t>
      </w:r>
      <w:r w:rsidR="00340323">
        <w:rPr>
          <w:noProof/>
        </w:rPr>
        <w:t>16</w:t>
      </w:r>
      <w:r w:rsidR="00744E32">
        <w:rPr>
          <w:rFonts w:ascii="Calibri" w:hAnsi="Calibri" w:cs="Calibri"/>
          <w:szCs w:val="20"/>
        </w:rPr>
        <w:fldChar w:fldCharType="end"/>
      </w:r>
      <w:r w:rsidR="004959E9">
        <w:rPr>
          <w:rFonts w:ascii="Calibri" w:hAnsi="Calibri" w:cs="Calibri"/>
          <w:szCs w:val="20"/>
        </w:rPr>
        <w:t xml:space="preserve"> </w:t>
      </w:r>
      <w:r>
        <w:rPr>
          <w:rFonts w:ascii="Calibri" w:hAnsi="Calibri" w:cs="Calibri"/>
          <w:szCs w:val="20"/>
        </w:rPr>
        <w:t xml:space="preserve">indicate that both the rectangular and </w:t>
      </w:r>
      <w:r w:rsidR="004959E9">
        <w:rPr>
          <w:rFonts w:ascii="Calibri" w:hAnsi="Calibri" w:cs="Calibri"/>
          <w:szCs w:val="20"/>
        </w:rPr>
        <w:t>contact-aided</w:t>
      </w:r>
      <w:r>
        <w:rPr>
          <w:rFonts w:ascii="Calibri" w:hAnsi="Calibri" w:cs="Calibri"/>
          <w:szCs w:val="20"/>
        </w:rPr>
        <w:t xml:space="preserve"> joint are capable of articulating through the same range-of-motion, which is a bending angle of approximately 80</w:t>
      </w:r>
      <w:r w:rsidRPr="00450B48">
        <w:rPr>
          <w:rFonts w:ascii="Calibri" w:hAnsi="Calibri" w:cs="Calibri"/>
          <w:szCs w:val="20"/>
          <w:vertAlign w:val="superscript"/>
        </w:rPr>
        <w:t>o</w:t>
      </w:r>
      <w:r>
        <w:rPr>
          <w:rFonts w:ascii="Calibri" w:hAnsi="Calibri" w:cs="Calibri"/>
          <w:szCs w:val="20"/>
        </w:rPr>
        <w:t xml:space="preserve">. The primary difference between the two loading-unloading curves is the cable tension required to articulate the joints. The tensions required for the augmented joint are approximately double those required for the rectangular joint. Ideally, the </w:t>
      </w:r>
      <w:r w:rsidR="00657FE0">
        <w:rPr>
          <w:rFonts w:ascii="Calibri" w:hAnsi="Calibri" w:cs="Calibri"/>
          <w:szCs w:val="20"/>
        </w:rPr>
        <w:t xml:space="preserve">contact-aid would only </w:t>
      </w:r>
      <w:r>
        <w:rPr>
          <w:rFonts w:ascii="Calibri" w:hAnsi="Calibri" w:cs="Calibri"/>
          <w:szCs w:val="20"/>
        </w:rPr>
        <w:t xml:space="preserve">impact the stiffness of the joint against externally applied loads and would have negligible effects on the </w:t>
      </w:r>
      <w:r w:rsidR="00657FE0">
        <w:rPr>
          <w:rFonts w:ascii="Calibri" w:hAnsi="Calibri" w:cs="Calibri"/>
          <w:szCs w:val="20"/>
        </w:rPr>
        <w:t>required cable actuation forces.</w:t>
      </w:r>
      <w:r w:rsidR="00780B90">
        <w:rPr>
          <w:rFonts w:ascii="Calibri" w:hAnsi="Calibri" w:cs="Calibri"/>
          <w:szCs w:val="20"/>
        </w:rPr>
        <w:t xml:space="preserve"> </w:t>
      </w:r>
      <w:r w:rsidR="00923931">
        <w:rPr>
          <w:rFonts w:ascii="Calibri" w:hAnsi="Calibri" w:cs="Calibri"/>
          <w:szCs w:val="20"/>
        </w:rPr>
        <w:t>H</w:t>
      </w:r>
      <w:r>
        <w:rPr>
          <w:rFonts w:ascii="Calibri" w:hAnsi="Calibri" w:cs="Calibri"/>
          <w:szCs w:val="20"/>
        </w:rPr>
        <w:t xml:space="preserve">owever, the actuation cables used to articulate joints of this size are capable of supporting loads an order of magnitude higher than these values, and therefore, </w:t>
      </w:r>
      <w:r w:rsidR="00780B90">
        <w:rPr>
          <w:rFonts w:ascii="Calibri" w:hAnsi="Calibri" w:cs="Calibri"/>
          <w:szCs w:val="20"/>
        </w:rPr>
        <w:t xml:space="preserve">we expect </w:t>
      </w:r>
      <w:r>
        <w:rPr>
          <w:rFonts w:ascii="Calibri" w:hAnsi="Calibri" w:cs="Calibri"/>
          <w:szCs w:val="20"/>
        </w:rPr>
        <w:t>th</w:t>
      </w:r>
      <w:r w:rsidR="00923931">
        <w:rPr>
          <w:rFonts w:ascii="Calibri" w:hAnsi="Calibri" w:cs="Calibri"/>
          <w:szCs w:val="20"/>
        </w:rPr>
        <w:t>e increase in cable tension</w:t>
      </w:r>
      <w:r>
        <w:rPr>
          <w:rFonts w:ascii="Calibri" w:hAnsi="Calibri" w:cs="Calibri"/>
          <w:szCs w:val="20"/>
        </w:rPr>
        <w:t xml:space="preserve"> </w:t>
      </w:r>
      <w:r w:rsidR="00780B90">
        <w:rPr>
          <w:rFonts w:ascii="Calibri" w:hAnsi="Calibri" w:cs="Calibri"/>
          <w:szCs w:val="20"/>
        </w:rPr>
        <w:t>to be manageable for many design variations.</w:t>
      </w:r>
      <w:r>
        <w:rPr>
          <w:rFonts w:ascii="Calibri" w:hAnsi="Calibri" w:cs="Calibri"/>
          <w:szCs w:val="20"/>
        </w:rPr>
        <w:t xml:space="preserve"> </w:t>
      </w:r>
      <w:r w:rsidR="00744E32">
        <w:rPr>
          <w:rFonts w:ascii="Calibri" w:hAnsi="Calibri" w:cs="Calibri"/>
          <w:szCs w:val="20"/>
        </w:rPr>
        <w:fldChar w:fldCharType="begin"/>
      </w:r>
      <w:r w:rsidR="00780B90">
        <w:rPr>
          <w:rFonts w:ascii="Calibri" w:hAnsi="Calibri" w:cs="Calibri"/>
          <w:szCs w:val="20"/>
        </w:rPr>
        <w:instrText xml:space="preserve"> REF _Ref477346593 \h </w:instrText>
      </w:r>
      <w:r w:rsidR="00744E32">
        <w:rPr>
          <w:rFonts w:ascii="Calibri" w:hAnsi="Calibri" w:cs="Calibri"/>
          <w:szCs w:val="20"/>
        </w:rPr>
      </w:r>
      <w:r w:rsidR="00744E32">
        <w:rPr>
          <w:rFonts w:ascii="Calibri" w:hAnsi="Calibri" w:cs="Calibri"/>
          <w:szCs w:val="20"/>
        </w:rPr>
        <w:fldChar w:fldCharType="separate"/>
      </w:r>
      <w:r w:rsidR="00BE232A">
        <w:t>Fig.</w:t>
      </w:r>
      <w:r w:rsidR="00340323">
        <w:t xml:space="preserve"> </w:t>
      </w:r>
      <w:r w:rsidR="00340323">
        <w:rPr>
          <w:noProof/>
        </w:rPr>
        <w:t>16</w:t>
      </w:r>
      <w:r w:rsidR="00744E32">
        <w:rPr>
          <w:rFonts w:ascii="Calibri" w:hAnsi="Calibri" w:cs="Calibri"/>
          <w:szCs w:val="20"/>
        </w:rPr>
        <w:fldChar w:fldCharType="end"/>
      </w:r>
      <w:r w:rsidR="00780B90">
        <w:rPr>
          <w:rFonts w:ascii="Calibri" w:hAnsi="Calibri" w:cs="Calibri"/>
          <w:szCs w:val="20"/>
        </w:rPr>
        <w:t xml:space="preserve"> also highlights</w:t>
      </w:r>
      <w:r w:rsidR="004959E9">
        <w:rPr>
          <w:rFonts w:ascii="Calibri" w:hAnsi="Calibri" w:cs="Calibri"/>
          <w:szCs w:val="20"/>
        </w:rPr>
        <w:t xml:space="preserve"> the agreement between the statics model</w:t>
      </w:r>
      <w:r w:rsidR="00780B90">
        <w:rPr>
          <w:rFonts w:ascii="Calibri" w:hAnsi="Calibri" w:cs="Calibri"/>
          <w:szCs w:val="20"/>
        </w:rPr>
        <w:t xml:space="preserve">, FEM </w:t>
      </w:r>
      <w:r w:rsidR="004959E9">
        <w:rPr>
          <w:rFonts w:ascii="Calibri" w:hAnsi="Calibri" w:cs="Calibri"/>
          <w:szCs w:val="20"/>
        </w:rPr>
        <w:t>model</w:t>
      </w:r>
      <w:r w:rsidR="00780B90">
        <w:rPr>
          <w:rFonts w:ascii="Calibri" w:hAnsi="Calibri" w:cs="Calibri"/>
          <w:szCs w:val="20"/>
        </w:rPr>
        <w:t xml:space="preserve"> and experimental results.</w:t>
      </w:r>
      <w:r w:rsidR="004959E9">
        <w:rPr>
          <w:rFonts w:ascii="Calibri" w:hAnsi="Calibri" w:cs="Calibri"/>
          <w:szCs w:val="20"/>
        </w:rPr>
        <w:t xml:space="preserve"> In both cases, </w:t>
      </w:r>
      <w:r w:rsidR="004959E9">
        <w:rPr>
          <w:rFonts w:ascii="Calibri" w:hAnsi="Calibri" w:cs="Calibri"/>
          <w:szCs w:val="20"/>
        </w:rPr>
        <w:lastRenderedPageBreak/>
        <w:t>the constitutive model and coefficient of friction used were the same.</w:t>
      </w:r>
      <w:r w:rsidR="00780B90">
        <w:rPr>
          <w:rFonts w:ascii="Calibri" w:hAnsi="Calibri" w:cs="Calibri"/>
          <w:szCs w:val="20"/>
        </w:rPr>
        <w:t xml:space="preserve"> The FEM simulation and experimental data for the rectangular asymmetric notch joint in </w:t>
      </w:r>
      <w:r w:rsidR="00744E32">
        <w:rPr>
          <w:rFonts w:ascii="Calibri" w:hAnsi="Calibri" w:cs="Calibri"/>
          <w:szCs w:val="20"/>
        </w:rPr>
        <w:fldChar w:fldCharType="begin"/>
      </w:r>
      <w:r w:rsidR="00780B90">
        <w:rPr>
          <w:rFonts w:ascii="Calibri" w:hAnsi="Calibri" w:cs="Calibri"/>
          <w:szCs w:val="20"/>
        </w:rPr>
        <w:instrText xml:space="preserve"> REF _Ref477346593 \h </w:instrText>
      </w:r>
      <w:r w:rsidR="00744E32">
        <w:rPr>
          <w:rFonts w:ascii="Calibri" w:hAnsi="Calibri" w:cs="Calibri"/>
          <w:szCs w:val="20"/>
        </w:rPr>
      </w:r>
      <w:r w:rsidR="00744E32">
        <w:rPr>
          <w:rFonts w:ascii="Calibri" w:hAnsi="Calibri" w:cs="Calibri"/>
          <w:szCs w:val="20"/>
        </w:rPr>
        <w:fldChar w:fldCharType="separate"/>
      </w:r>
      <w:r w:rsidR="00BE232A">
        <w:t>Fig.</w:t>
      </w:r>
      <w:r w:rsidR="00340323">
        <w:t xml:space="preserve"> </w:t>
      </w:r>
      <w:r w:rsidR="00340323">
        <w:rPr>
          <w:noProof/>
        </w:rPr>
        <w:t>16</w:t>
      </w:r>
      <w:r w:rsidR="00744E32">
        <w:rPr>
          <w:rFonts w:ascii="Calibri" w:hAnsi="Calibri" w:cs="Calibri"/>
          <w:szCs w:val="20"/>
        </w:rPr>
        <w:fldChar w:fldCharType="end"/>
      </w:r>
      <w:r w:rsidR="00780B90">
        <w:rPr>
          <w:rFonts w:ascii="Calibri" w:hAnsi="Calibri" w:cs="Calibri"/>
          <w:szCs w:val="20"/>
        </w:rPr>
        <w:t xml:space="preserve">-B </w:t>
      </w:r>
      <w:r w:rsidR="00C52240">
        <w:rPr>
          <w:rFonts w:ascii="Calibri" w:hAnsi="Calibri" w:cs="Calibri"/>
          <w:szCs w:val="20"/>
        </w:rPr>
        <w:t xml:space="preserve">also </w:t>
      </w:r>
      <w:r w:rsidR="00780B90">
        <w:rPr>
          <w:rFonts w:ascii="Calibri" w:hAnsi="Calibri" w:cs="Calibri"/>
          <w:szCs w:val="20"/>
        </w:rPr>
        <w:t>aligns very well</w:t>
      </w:r>
      <w:r w:rsidR="00A27778">
        <w:rPr>
          <w:rFonts w:ascii="Calibri" w:hAnsi="Calibri" w:cs="Calibri"/>
          <w:szCs w:val="20"/>
        </w:rPr>
        <w:t>.</w:t>
      </w:r>
      <w:r w:rsidR="00F26D32">
        <w:rPr>
          <w:rFonts w:ascii="Calibri" w:hAnsi="Calibri" w:cs="Calibri"/>
          <w:szCs w:val="20"/>
        </w:rPr>
        <w:t xml:space="preserve"> </w:t>
      </w:r>
      <w:r w:rsidR="00A27778">
        <w:rPr>
          <w:rFonts w:ascii="Calibri" w:hAnsi="Calibri" w:cs="Calibri"/>
          <w:szCs w:val="20"/>
        </w:rPr>
        <w:t>B</w:t>
      </w:r>
      <w:r w:rsidR="00C52240">
        <w:rPr>
          <w:rFonts w:ascii="Calibri" w:hAnsi="Calibri" w:cs="Calibri"/>
          <w:szCs w:val="20"/>
        </w:rPr>
        <w:t>oth of these cases provide support that the FEM simulations are an effective predictive design tool for the future development of these mechanisms.</w:t>
      </w:r>
    </w:p>
    <w:p w:rsidR="00260ADE" w:rsidRPr="00336808" w:rsidRDefault="00260ADE" w:rsidP="00260ADE">
      <w:pPr>
        <w:ind w:firstLine="720"/>
      </w:pPr>
      <w:r w:rsidRPr="00C56528">
        <w:t>The experimen</w:t>
      </w:r>
      <w:r>
        <w:t xml:space="preserve">tal set-ups depicted in </w:t>
      </w:r>
      <w:r w:rsidR="00744E32">
        <w:fldChar w:fldCharType="begin"/>
      </w:r>
      <w:r>
        <w:instrText xml:space="preserve"> REF _Ref477278953 \h </w:instrText>
      </w:r>
      <w:r w:rsidR="00744E32">
        <w:fldChar w:fldCharType="separate"/>
      </w:r>
      <w:r w:rsidR="00BE232A">
        <w:t>Fig.</w:t>
      </w:r>
      <w:r w:rsidR="00340323">
        <w:t xml:space="preserve"> </w:t>
      </w:r>
      <w:r w:rsidR="00340323">
        <w:rPr>
          <w:noProof/>
        </w:rPr>
        <w:t>12</w:t>
      </w:r>
      <w:r w:rsidR="00744E32">
        <w:fldChar w:fldCharType="end"/>
      </w:r>
      <w:r>
        <w:t xml:space="preserve"> which </w:t>
      </w:r>
      <w:proofErr w:type="gramStart"/>
      <w:r>
        <w:t>were</w:t>
      </w:r>
      <w:proofErr w:type="gramEnd"/>
      <w:r>
        <w:t xml:space="preserve"> used to </w:t>
      </w:r>
      <w:r w:rsidR="00780B90">
        <w:t>measure the joint’s stiffness and range-of-motion</w:t>
      </w:r>
      <w:r w:rsidRPr="00C56528">
        <w:t xml:space="preserve"> had the following limitations. First, alignment of the samples within the specimen fixation clamp was done manually and therefore the samples were not aligned perfectly orthogonal to the plane of the optical breadboard. To address this limitation, a stereo-camera measurement system was used instead of a single planar camera to capture out-of-plane bending. The measurement errors for radius of curvature, joint arc length and joint angle were quantified by conducting control measurements of twenty sample arcs machined into an aluminum plate. Each arc measurement was repeated five times, and the error ranged from ± [0.01-0.1] mm in measuring known radii of curvatures in the range of [3-15] mm.</w:t>
      </w:r>
    </w:p>
    <w:p w:rsidR="00260ADE" w:rsidRPr="003C38FA" w:rsidRDefault="00260ADE" w:rsidP="00260ADE">
      <w:pPr>
        <w:ind w:firstLine="720"/>
        <w:rPr>
          <w:rFonts w:ascii="Calibri" w:hAnsi="Calibri" w:cs="Calibri"/>
          <w:szCs w:val="20"/>
        </w:rPr>
      </w:pPr>
      <w:r>
        <w:rPr>
          <w:rFonts w:ascii="Calibri" w:hAnsi="Calibri" w:cs="Calibri"/>
          <w:szCs w:val="20"/>
        </w:rPr>
        <w:t xml:space="preserve">Considering the kinematics model, one of its limitations is the assumption that the majority of bending occurs at the contact region. Based on the results of </w:t>
      </w:r>
      <w:r w:rsidR="00744E32">
        <w:rPr>
          <w:rFonts w:ascii="Calibri" w:hAnsi="Calibri" w:cs="Calibri"/>
          <w:szCs w:val="20"/>
        </w:rPr>
        <w:fldChar w:fldCharType="begin"/>
      </w:r>
      <w:r>
        <w:rPr>
          <w:rFonts w:ascii="Calibri" w:hAnsi="Calibri" w:cs="Calibri"/>
          <w:szCs w:val="20"/>
        </w:rPr>
        <w:instrText xml:space="preserve"> REF _Ref477346553 \h </w:instrText>
      </w:r>
      <w:r w:rsidR="00744E32">
        <w:rPr>
          <w:rFonts w:ascii="Calibri" w:hAnsi="Calibri" w:cs="Calibri"/>
          <w:szCs w:val="20"/>
        </w:rPr>
      </w:r>
      <w:r w:rsidR="00744E32">
        <w:rPr>
          <w:rFonts w:ascii="Calibri" w:hAnsi="Calibri" w:cs="Calibri"/>
          <w:szCs w:val="20"/>
        </w:rPr>
        <w:fldChar w:fldCharType="separate"/>
      </w:r>
      <w:r w:rsidR="00BE232A">
        <w:t>Fig.</w:t>
      </w:r>
      <w:r w:rsidR="00340323" w:rsidRPr="000A4DD8">
        <w:t xml:space="preserve"> </w:t>
      </w:r>
      <w:r w:rsidR="00340323">
        <w:rPr>
          <w:noProof/>
        </w:rPr>
        <w:t>15</w:t>
      </w:r>
      <w:r w:rsidR="00744E32">
        <w:rPr>
          <w:rFonts w:ascii="Calibri" w:hAnsi="Calibri" w:cs="Calibri"/>
          <w:szCs w:val="20"/>
        </w:rPr>
        <w:fldChar w:fldCharType="end"/>
      </w:r>
      <w:r>
        <w:rPr>
          <w:rFonts w:ascii="Calibri" w:hAnsi="Calibri" w:cs="Calibri"/>
          <w:szCs w:val="20"/>
        </w:rPr>
        <w:t>, this assumption hold</w:t>
      </w:r>
      <w:r w:rsidR="00110A07">
        <w:rPr>
          <w:rFonts w:ascii="Calibri" w:hAnsi="Calibri" w:cs="Calibri"/>
          <w:szCs w:val="20"/>
        </w:rPr>
        <w:t>s</w:t>
      </w:r>
      <w:r>
        <w:rPr>
          <w:rFonts w:ascii="Calibri" w:hAnsi="Calibri" w:cs="Calibri"/>
          <w:szCs w:val="20"/>
        </w:rPr>
        <w:t xml:space="preserve"> for the present contact-aid </w:t>
      </w:r>
      <w:proofErr w:type="gramStart"/>
      <w:r>
        <w:rPr>
          <w:rFonts w:ascii="Calibri" w:hAnsi="Calibri" w:cs="Calibri"/>
          <w:szCs w:val="20"/>
        </w:rPr>
        <w:t>geometry,</w:t>
      </w:r>
      <w:proofErr w:type="gramEnd"/>
      <w:r>
        <w:rPr>
          <w:rFonts w:ascii="Calibri" w:hAnsi="Calibri" w:cs="Calibri"/>
          <w:szCs w:val="20"/>
        </w:rPr>
        <w:t xml:space="preserve"> however agreement with the model may decline as the maximum articulation angle increases above the set-point of 30</w:t>
      </w:r>
      <w:r w:rsidRPr="009F7EA2">
        <w:rPr>
          <w:rFonts w:ascii="Calibri" w:hAnsi="Calibri" w:cs="Calibri"/>
          <w:szCs w:val="20"/>
          <w:vertAlign w:val="superscript"/>
        </w:rPr>
        <w:t>o</w:t>
      </w:r>
      <w:r>
        <w:rPr>
          <w:rFonts w:ascii="Calibri" w:hAnsi="Calibri" w:cs="Calibri"/>
          <w:szCs w:val="20"/>
        </w:rPr>
        <w:t>. The model also assumes that the compliant region wraps around the fillet radius of the contact region, and as this radius is reduced below the current design of 0.2 mm, this behavior may change.</w:t>
      </w:r>
      <w:r w:rsidR="003C38FA">
        <w:rPr>
          <w:rFonts w:ascii="Calibri" w:hAnsi="Calibri" w:cs="Calibri"/>
          <w:szCs w:val="20"/>
        </w:rPr>
        <w:t xml:space="preserve"> </w:t>
      </w:r>
      <w:r w:rsidR="003C38FA" w:rsidRPr="00F55AEF">
        <w:rPr>
          <w:rFonts w:ascii="Calibri" w:hAnsi="Calibri" w:cs="Calibri"/>
          <w:szCs w:val="20"/>
          <w:highlight w:val="yellow"/>
        </w:rPr>
        <w:t xml:space="preserve">Finally, the forward kinematics model includes a small angle assumption, and </w:t>
      </w:r>
      <w:r w:rsidR="00F55AEF" w:rsidRPr="00F55AEF">
        <w:rPr>
          <w:rFonts w:ascii="Calibri" w:hAnsi="Calibri" w:cs="Calibri"/>
          <w:szCs w:val="20"/>
          <w:highlight w:val="yellow"/>
        </w:rPr>
        <w:t>for individual notch bending angles in the range of 20</w:t>
      </w:r>
      <w:r w:rsidR="00F55AEF" w:rsidRPr="00F55AEF">
        <w:rPr>
          <w:rFonts w:ascii="Calibri" w:hAnsi="Calibri" w:cs="Calibri"/>
          <w:szCs w:val="20"/>
          <w:highlight w:val="yellow"/>
          <w:vertAlign w:val="superscript"/>
        </w:rPr>
        <w:t>o</w:t>
      </w:r>
      <w:r w:rsidR="00F55AEF" w:rsidRPr="00F55AEF">
        <w:rPr>
          <w:rFonts w:ascii="Calibri" w:hAnsi="Calibri" w:cs="Calibri"/>
          <w:szCs w:val="20"/>
          <w:highlight w:val="yellow"/>
        </w:rPr>
        <w:t>-30</w:t>
      </w:r>
      <w:r w:rsidR="00F55AEF" w:rsidRPr="00F55AEF">
        <w:rPr>
          <w:rFonts w:ascii="Calibri" w:hAnsi="Calibri" w:cs="Calibri"/>
          <w:szCs w:val="20"/>
          <w:highlight w:val="yellow"/>
          <w:vertAlign w:val="superscript"/>
        </w:rPr>
        <w:t>o</w:t>
      </w:r>
      <w:r w:rsidR="00F55AEF" w:rsidRPr="00F55AEF">
        <w:rPr>
          <w:rFonts w:ascii="Calibri" w:hAnsi="Calibri" w:cs="Calibri"/>
          <w:szCs w:val="20"/>
          <w:highlight w:val="yellow"/>
        </w:rPr>
        <w:t xml:space="preserve">, </w:t>
      </w:r>
      <w:r w:rsidR="003C38FA" w:rsidRPr="00F55AEF">
        <w:rPr>
          <w:rFonts w:ascii="Calibri" w:hAnsi="Calibri" w:cs="Calibri"/>
          <w:szCs w:val="20"/>
          <w:highlight w:val="yellow"/>
        </w:rPr>
        <w:t xml:space="preserve">the model error is expected to </w:t>
      </w:r>
      <w:r w:rsidR="00F55AEF" w:rsidRPr="00F55AEF">
        <w:rPr>
          <w:rFonts w:ascii="Calibri" w:hAnsi="Calibri" w:cs="Calibri"/>
          <w:szCs w:val="20"/>
          <w:highlight w:val="yellow"/>
        </w:rPr>
        <w:t>vary between 2-</w:t>
      </w:r>
      <w:r w:rsidR="003C38FA" w:rsidRPr="00F55AEF">
        <w:rPr>
          <w:highlight w:val="yellow"/>
          <w:lang w:val="en-CA"/>
        </w:rPr>
        <w:t>5%</w:t>
      </w:r>
      <w:r w:rsidR="00F55AEF" w:rsidRPr="00F55AEF">
        <w:rPr>
          <w:highlight w:val="yellow"/>
          <w:lang w:val="en-CA"/>
        </w:rPr>
        <w:t>.</w:t>
      </w:r>
      <w:r w:rsidR="003C38FA" w:rsidRPr="00F55AEF">
        <w:rPr>
          <w:highlight w:val="yellow"/>
          <w:lang w:val="en-CA"/>
        </w:rPr>
        <w:t xml:space="preserve"> </w:t>
      </w:r>
      <w:r w:rsidR="00F55AEF" w:rsidRPr="00F55AEF">
        <w:rPr>
          <w:highlight w:val="yellow"/>
          <w:lang w:val="en-CA"/>
        </w:rPr>
        <w:t xml:space="preserve">This behavior is directly observed in Fig. 15 as the plot of the forward kinematics (dotted line) </w:t>
      </w:r>
      <w:r w:rsidR="00F55AEF" w:rsidRPr="00F55AEF">
        <w:rPr>
          <w:highlight w:val="yellow"/>
          <w:lang w:val="en-CA"/>
        </w:rPr>
        <w:lastRenderedPageBreak/>
        <w:t>diverges from the experimental results for “total joint” bending angles greater than 60</w:t>
      </w:r>
      <w:r w:rsidR="00F55AEF" w:rsidRPr="00F55AEF">
        <w:rPr>
          <w:highlight w:val="yellow"/>
          <w:vertAlign w:val="superscript"/>
          <w:lang w:val="en-CA"/>
        </w:rPr>
        <w:t>o</w:t>
      </w:r>
      <w:r w:rsidR="003C38FA" w:rsidRPr="00F55AEF">
        <w:rPr>
          <w:highlight w:val="yellow"/>
          <w:lang w:val="en-CA"/>
        </w:rPr>
        <w:t xml:space="preserve"> </w:t>
      </w:r>
      <w:r w:rsidR="00F55AEF" w:rsidRPr="00F55AEF">
        <w:rPr>
          <w:highlight w:val="yellow"/>
          <w:lang w:val="en-CA"/>
        </w:rPr>
        <w:t>which corresponds to individual notches bending greater than 20</w:t>
      </w:r>
      <w:r w:rsidR="00F55AEF" w:rsidRPr="00F55AEF">
        <w:rPr>
          <w:highlight w:val="yellow"/>
          <w:vertAlign w:val="superscript"/>
          <w:lang w:val="en-CA"/>
        </w:rPr>
        <w:t>o</w:t>
      </w:r>
      <w:r w:rsidR="00F55AEF" w:rsidRPr="00F55AEF">
        <w:rPr>
          <w:highlight w:val="yellow"/>
          <w:lang w:val="en-CA"/>
        </w:rPr>
        <w:t>. Although this approximation is not ideal, this error is acceptable given the simplicity it offers for expressing the forward kinematics model.</w:t>
      </w:r>
    </w:p>
    <w:p w:rsidR="00780B90" w:rsidRDefault="00260ADE">
      <w:pPr>
        <w:ind w:firstLine="720"/>
        <w:rPr>
          <w:rFonts w:ascii="Calibri" w:hAnsi="Calibri" w:cs="Calibri"/>
          <w:szCs w:val="20"/>
        </w:rPr>
      </w:pPr>
      <w:r>
        <w:rPr>
          <w:rFonts w:ascii="Calibri" w:hAnsi="Calibri" w:cs="Calibri"/>
          <w:szCs w:val="20"/>
        </w:rPr>
        <w:t xml:space="preserve">The most significant limitation of the statics model is that in its present form, it does not incorporate the hysteresis present in </w:t>
      </w:r>
      <w:proofErr w:type="spellStart"/>
      <w:r>
        <w:rPr>
          <w:rFonts w:ascii="Calibri" w:hAnsi="Calibri" w:cs="Calibri"/>
          <w:szCs w:val="20"/>
        </w:rPr>
        <w:t>nitinol</w:t>
      </w:r>
      <w:proofErr w:type="spellEnd"/>
      <w:r>
        <w:rPr>
          <w:rFonts w:ascii="Calibri" w:hAnsi="Calibri" w:cs="Calibri"/>
          <w:szCs w:val="20"/>
        </w:rPr>
        <w:t>.</w:t>
      </w:r>
      <w:r w:rsidR="008A6327">
        <w:rPr>
          <w:rFonts w:ascii="Calibri" w:hAnsi="Calibri" w:cs="Calibri"/>
          <w:szCs w:val="20"/>
        </w:rPr>
        <w:t xml:space="preserve"> Therefore</w:t>
      </w:r>
      <w:r w:rsidR="00B07185">
        <w:rPr>
          <w:rFonts w:ascii="Calibri" w:hAnsi="Calibri" w:cs="Calibri"/>
          <w:szCs w:val="20"/>
        </w:rPr>
        <w:t>,</w:t>
      </w:r>
      <w:r w:rsidR="008A6327">
        <w:rPr>
          <w:rFonts w:ascii="Calibri" w:hAnsi="Calibri" w:cs="Calibri"/>
          <w:szCs w:val="20"/>
        </w:rPr>
        <w:t xml:space="preserve"> it only models loading of the joint and not unloading.</w:t>
      </w:r>
      <w:r>
        <w:rPr>
          <w:rFonts w:ascii="Calibri" w:hAnsi="Calibri" w:cs="Calibri"/>
          <w:szCs w:val="20"/>
        </w:rPr>
        <w:t xml:space="preserve"> Further, the shape estimation of the notch elliptical arc is contingent on the accuracy of the kinematics model.</w:t>
      </w:r>
      <w:r w:rsidR="00C1222F">
        <w:rPr>
          <w:rFonts w:ascii="Calibri" w:hAnsi="Calibri" w:cs="Calibri"/>
          <w:szCs w:val="20"/>
        </w:rPr>
        <w:t xml:space="preserve"> </w:t>
      </w:r>
      <w:r w:rsidR="00C1222F" w:rsidRPr="00C1222F">
        <w:rPr>
          <w:rFonts w:ascii="Calibri" w:hAnsi="Calibri" w:cs="Calibri"/>
          <w:szCs w:val="20"/>
          <w:highlight w:val="yellow"/>
        </w:rPr>
        <w:t xml:space="preserve">In the future, developing a </w:t>
      </w:r>
      <w:proofErr w:type="spellStart"/>
      <w:r w:rsidR="00C1222F" w:rsidRPr="00C1222F">
        <w:rPr>
          <w:rFonts w:ascii="Calibri" w:hAnsi="Calibri" w:cs="Calibri"/>
          <w:szCs w:val="20"/>
          <w:highlight w:val="yellow"/>
        </w:rPr>
        <w:t>kinetostatic</w:t>
      </w:r>
      <w:proofErr w:type="spellEnd"/>
      <w:r w:rsidR="00C1222F" w:rsidRPr="00C1222F">
        <w:rPr>
          <w:rFonts w:ascii="Calibri" w:hAnsi="Calibri" w:cs="Calibri"/>
          <w:szCs w:val="20"/>
          <w:highlight w:val="yellow"/>
        </w:rPr>
        <w:t xml:space="preserve"> model for the joint’s behavior using the pseud</w:t>
      </w:r>
      <w:ins w:id="58" w:author="Arushri Swarup" w:date="2017-08-03T17:26:00Z">
        <w:r w:rsidR="00C47EB1">
          <w:rPr>
            <w:rFonts w:ascii="Calibri" w:hAnsi="Calibri" w:cs="Calibri"/>
            <w:szCs w:val="20"/>
            <w:highlight w:val="yellow"/>
          </w:rPr>
          <w:t>o</w:t>
        </w:r>
      </w:ins>
      <w:r w:rsidR="00C1222F" w:rsidRPr="00C1222F">
        <w:rPr>
          <w:rFonts w:ascii="Calibri" w:hAnsi="Calibri" w:cs="Calibri"/>
          <w:szCs w:val="20"/>
          <w:highlight w:val="yellow"/>
        </w:rPr>
        <w:t>-rigid body model (</w:t>
      </w:r>
      <w:r w:rsidR="00C1222F" w:rsidRPr="00C1222F">
        <w:rPr>
          <w:highlight w:val="yellow"/>
          <w:lang w:val="en-CA"/>
        </w:rPr>
        <w:t>PRBM) approach</w:t>
      </w:r>
      <w:r w:rsidR="00C1222F">
        <w:rPr>
          <w:lang w:val="en-CA"/>
        </w:rPr>
        <w:t xml:space="preserve"> </w:t>
      </w:r>
      <w:r w:rsidR="00C1222F" w:rsidRPr="002419CF">
        <w:rPr>
          <w:highlight w:val="yellow"/>
          <w:lang w:val="en-CA"/>
        </w:rPr>
        <w:t>may provide a more idealized solution that does not necessitate solving the kinematics and statics models separately.</w:t>
      </w:r>
    </w:p>
    <w:p w:rsidR="00780B90" w:rsidRDefault="00780B90" w:rsidP="00AD2761">
      <w:pPr>
        <w:rPr>
          <w:rFonts w:ascii="Calibri" w:hAnsi="Calibri" w:cs="Calibri"/>
          <w:szCs w:val="20"/>
        </w:rPr>
      </w:pPr>
      <w:r>
        <w:rPr>
          <w:rFonts w:ascii="Calibri" w:hAnsi="Calibri" w:cs="Calibri"/>
          <w:szCs w:val="20"/>
        </w:rPr>
        <w:tab/>
        <w:t xml:space="preserve">This study has presented a new design strategy for developing stiff and compact </w:t>
      </w:r>
      <w:r w:rsidR="00C32240">
        <w:rPr>
          <w:rFonts w:ascii="Calibri" w:hAnsi="Calibri" w:cs="Calibri"/>
          <w:szCs w:val="20"/>
        </w:rPr>
        <w:t>notched-tube</w:t>
      </w:r>
      <w:r>
        <w:rPr>
          <w:rFonts w:ascii="Calibri" w:hAnsi="Calibri" w:cs="Calibri"/>
          <w:szCs w:val="20"/>
        </w:rPr>
        <w:t xml:space="preserve"> joints. Future work on this subject will focus on applying topological optimization techniques such as evolutionary or genetic algorithms</w:t>
      </w:r>
      <w:r w:rsidR="0097379E">
        <w:rPr>
          <w:rFonts w:ascii="Calibri" w:hAnsi="Calibri" w:cs="Calibri"/>
          <w:szCs w:val="20"/>
        </w:rPr>
        <w:t xml:space="preserve"> to the design of these CCM</w:t>
      </w:r>
      <w:r>
        <w:rPr>
          <w:rFonts w:ascii="Calibri" w:hAnsi="Calibri" w:cs="Calibri"/>
          <w:szCs w:val="20"/>
        </w:rPr>
        <w:t xml:space="preserve"> </w:t>
      </w:r>
      <w:r w:rsidR="00744E32">
        <w:rPr>
          <w:rFonts w:ascii="Calibri" w:hAnsi="Calibri" w:cs="Calibri"/>
          <w:szCs w:val="20"/>
        </w:rPr>
        <w:fldChar w:fldCharType="begin" w:fldLock="1"/>
      </w:r>
      <w:r>
        <w:rPr>
          <w:rFonts w:ascii="Calibri" w:hAnsi="Calibri" w:cs="Calibri"/>
          <w:szCs w:val="20"/>
        </w:rPr>
        <w:instrText>ADDIN CSL_CITATION { "citationItems" : [ { "id" : "ITEM-1", "itemData" : { "author" : [ { "dropping-particle" : "", "family" : "Halverson", "given" : "Peter A", "non-dropping-particle" : "", "parse-names" : false, "suffix" : "" }, { "dropping-particle" : "", "family" : "Bowden", "given" : "Anton E", "non-dropping-particle" : "", "parse-names" : false, "suffix" : "" } ], "container-title" : "Proceedings of the ASME 2008 Interational Design Engineering Technical Conferences", "id" : "ITEM-1", "issued" : { "date-parts" : [ [ "2008" ] ] }, "title" : "A FLEXURE-BASED BI-AXIAL CONTACT-AIDED COMPLIANT MECHANISM FOR SPINAL ARTHROPLASTY", "type" : "article-journal" }, "uris" : [ "http://www.mendeley.com/documents/?uuid=88cef347-92cd-4fcc-9bd5-b3ad23bfbe29" ] }, { "id" : "ITEM-2", "itemData" : { "DOI" : "10.1115/1.4027702", "ISBN" : "978-0-7918-5593-5", "ISSN" : "1942-4302", "abstract" : "A contact aided compliant mechanism called a compliant spine is presented in this paper. It is flexible when bending in one direction and stiff when bending in the opposite direction, giving it a nonlinear bending stiffness. The fundamental element of this mechanism is a compliant joint, which consists of a compliant hinge and contact surfaces. The design of the compliant joint and the number of compliant joints in a compliant spine determine its stiffness. This paper presents the design and optimization of such a compliant spine. A multi-objective optimization problem with three objectives is formulated in order to perform the design optimization of the compliant spine. The goal of the optimization is to minimize the peak stress and mass while maximizing the deflection, subject to geometric and other constraints. Flapping wing un-manned air vehicles, also known as ornithopters, are used as a case study in this paper to test the accuracy of the design optimization procedure and to prove the efficacy of the compliant spine design. The optimal compliant spine designs obtained from the optimization procedure are fabricated, integrated into the ornithopter\u2019s wing leading edge spar, and flight tested. Results from the flight tests prove the ability of the compliant spine to produce an asymmetry in the ornithopter\u2019s wing kinematics during the up and down strokes.", "author" : [ { "dropping-particle" : "", "family" : "Tummala", "given" : "Yashwanth", "non-dropping-particle" : "", "parse-names" : false, "suffix" : "" }, { "dropping-particle" : "", "family" : "Wissa", "given" : "Aimy", "non-dropping-particle" : "", "parse-names" : false, "suffix" : "" }, { "dropping-particle" : "", "family" : "Frecker", "given" : "Mary", "non-dropping-particle" : "", "parse-names" : false, "suffix" : "" }, { "dropping-particle" : "", "family" : "Hubbard Jr.", "given" : "James E", "non-dropping-particle" : "", "parse-names" : false, "suffix" : "" } ], "container-title" : "Journal of Mechanisms and Robotics", "id" : "ITEM-2", "issue" : "031013", "issued" : { "date-parts" : [ [ "2014" ] ] }, "page" : "JMR-13-1179", "title" : "Design and Optimization of a Contact-Aided Compliant Mechanism for Passive Bending", "type" : "article-journal", "volume" : "6" }, "uris" : [ "http://www.mendeley.com/documents/?uuid=7b82323f-9d0a-4bdc-97c8-897c73511730" ] }, { "id" : "ITEM-3", "itemData" : { "author" : [ { "dropping-particle" : "", "family" : "Frecker", "given" : "Mary", "non-dropping-particle" : "", "parse-names" : false, "suffix" : "" }, { "dropping-particle" : "", "family" : "Lesieutre", "given" : "George A", "non-dropping-particle" : "", "parse-names" : false, "suffix" : "" } ], "container-title" : "Proceedings of the ASME 2009 Conference on Smart Materials, Adaptive Structures and Intelligent Systems", "id" : "ITEM-3", "issued" : { "date-parts" : [ [ "2009" ] ] }, "title" : "TOPOLOGY OPTIMIZATION OF CONTACT-AIDED COMPLIANT CELLULAR MECHANISMS", "type" : "article-journal" }, "uris" : [ "http://www.mendeley.com/documents/?uuid=8bbed074-f801-4cfb-a368-f4fd3bcbba27" ] } ], "mendeley" : { "formattedCitation" : "[23]\u2013[25]", "plainTextFormattedCitation" : "[23]\u2013[25]", "previouslyFormattedCitation" : "[21]\u2013[23]" }, "properties" : { "noteIndex" : 0 }, "schema" : "https://github.com/citation-style-language/schema/raw/master/csl-citation.json" }</w:instrText>
      </w:r>
      <w:r w:rsidR="00744E32">
        <w:rPr>
          <w:rFonts w:ascii="Calibri" w:hAnsi="Calibri" w:cs="Calibri"/>
          <w:szCs w:val="20"/>
        </w:rPr>
        <w:fldChar w:fldCharType="separate"/>
      </w:r>
      <w:r w:rsidRPr="002823ED">
        <w:rPr>
          <w:rFonts w:ascii="Calibri" w:hAnsi="Calibri" w:cs="Calibri"/>
          <w:noProof/>
          <w:szCs w:val="20"/>
        </w:rPr>
        <w:t>[23]–[25]</w:t>
      </w:r>
      <w:r w:rsidR="00744E32">
        <w:rPr>
          <w:rFonts w:ascii="Calibri" w:hAnsi="Calibri" w:cs="Calibri"/>
          <w:szCs w:val="20"/>
        </w:rPr>
        <w:fldChar w:fldCharType="end"/>
      </w:r>
      <w:r>
        <w:rPr>
          <w:rFonts w:ascii="Calibri" w:hAnsi="Calibri" w:cs="Calibri"/>
          <w:szCs w:val="20"/>
        </w:rPr>
        <w:t xml:space="preserve">. </w:t>
      </w:r>
      <w:r w:rsidR="0097379E">
        <w:rPr>
          <w:rFonts w:ascii="Calibri" w:hAnsi="Calibri" w:cs="Calibri"/>
          <w:szCs w:val="20"/>
        </w:rPr>
        <w:t>These tools can be used to</w:t>
      </w:r>
      <w:r>
        <w:rPr>
          <w:rFonts w:ascii="Calibri" w:hAnsi="Calibri" w:cs="Calibri"/>
          <w:szCs w:val="20"/>
        </w:rPr>
        <w:t xml:space="preserve"> critically assess the chosen shape, and consider the impact of the design parameters that were held fixed in this study, such as the edge taper angles. A more global topology optimization may also be able to answer whether a multi-point contact-aid may provide additional performance benefits compared to the single-point contact-aid presented here.</w:t>
      </w:r>
    </w:p>
    <w:p w:rsidR="00902FE3" w:rsidRDefault="003037AD" w:rsidP="00902FE3">
      <w:pPr>
        <w:rPr>
          <w:rFonts w:ascii="Calibri" w:hAnsi="Calibri" w:cs="Calibri"/>
          <w:b/>
          <w:szCs w:val="20"/>
        </w:rPr>
      </w:pPr>
      <w:r>
        <w:rPr>
          <w:rFonts w:ascii="Calibri" w:hAnsi="Calibri" w:cs="Calibri"/>
          <w:b/>
          <w:szCs w:val="20"/>
        </w:rPr>
        <w:t>9</w:t>
      </w:r>
      <w:r w:rsidR="00DF2D8E">
        <w:rPr>
          <w:rFonts w:ascii="Calibri" w:hAnsi="Calibri" w:cs="Calibri"/>
          <w:b/>
          <w:szCs w:val="20"/>
        </w:rPr>
        <w:t xml:space="preserve"> </w:t>
      </w:r>
      <w:proofErr w:type="gramStart"/>
      <w:r w:rsidR="00902FE3">
        <w:rPr>
          <w:rFonts w:ascii="Calibri" w:hAnsi="Calibri" w:cs="Calibri"/>
          <w:b/>
          <w:szCs w:val="20"/>
        </w:rPr>
        <w:t>CONCLUSION</w:t>
      </w:r>
      <w:proofErr w:type="gramEnd"/>
    </w:p>
    <w:p w:rsidR="00796840" w:rsidRDefault="00902FE3" w:rsidP="0031741E">
      <w:pPr>
        <w:ind w:firstLine="720"/>
        <w:rPr>
          <w:rFonts w:ascii="Calibri" w:hAnsi="Calibri" w:cs="Calibri"/>
          <w:szCs w:val="20"/>
        </w:rPr>
        <w:sectPr w:rsidR="00796840" w:rsidSect="00F12D9C">
          <w:pgSz w:w="12240" w:h="15840"/>
          <w:pgMar w:top="1440" w:right="1440" w:bottom="1440" w:left="1440" w:header="720" w:footer="720" w:gutter="0"/>
          <w:lnNumType w:countBy="1" w:restart="newSection"/>
          <w:pgNumType w:start="1"/>
          <w:cols w:space="720"/>
          <w:docGrid w:linePitch="360"/>
        </w:sectPr>
      </w:pPr>
      <w:r>
        <w:rPr>
          <w:rFonts w:ascii="Calibri" w:hAnsi="Calibri" w:cs="Calibri"/>
          <w:szCs w:val="20"/>
        </w:rPr>
        <w:t xml:space="preserve">Here we present an overview of the design of </w:t>
      </w:r>
      <w:r w:rsidR="00646ED7">
        <w:rPr>
          <w:rFonts w:ascii="Calibri" w:hAnsi="Calibri" w:cs="Calibri"/>
          <w:szCs w:val="20"/>
        </w:rPr>
        <w:t>a novel</w:t>
      </w:r>
      <w:r>
        <w:rPr>
          <w:rFonts w:ascii="Calibri" w:hAnsi="Calibri" w:cs="Calibri"/>
          <w:szCs w:val="20"/>
        </w:rPr>
        <w:t xml:space="preserve"> </w:t>
      </w:r>
      <w:r w:rsidR="00646ED7">
        <w:rPr>
          <w:rFonts w:ascii="Calibri" w:hAnsi="Calibri" w:cs="Calibri"/>
          <w:szCs w:val="20"/>
        </w:rPr>
        <w:t>notched-</w:t>
      </w:r>
      <w:r>
        <w:rPr>
          <w:rFonts w:ascii="Calibri" w:hAnsi="Calibri" w:cs="Calibri"/>
          <w:szCs w:val="20"/>
        </w:rPr>
        <w:t xml:space="preserve">tube </w:t>
      </w:r>
      <w:r w:rsidR="00646ED7">
        <w:rPr>
          <w:rFonts w:ascii="Calibri" w:hAnsi="Calibri" w:cs="Calibri"/>
          <w:szCs w:val="20"/>
        </w:rPr>
        <w:t xml:space="preserve">contact-aided </w:t>
      </w:r>
      <w:r>
        <w:rPr>
          <w:rFonts w:ascii="Calibri" w:hAnsi="Calibri" w:cs="Calibri"/>
          <w:szCs w:val="20"/>
        </w:rPr>
        <w:t>compliant join</w:t>
      </w:r>
      <w:r w:rsidR="00667C13">
        <w:rPr>
          <w:rFonts w:ascii="Calibri" w:hAnsi="Calibri" w:cs="Calibri"/>
          <w:szCs w:val="20"/>
        </w:rPr>
        <w:t xml:space="preserve">t, with a particular </w:t>
      </w:r>
      <w:r>
        <w:rPr>
          <w:rFonts w:ascii="Calibri" w:hAnsi="Calibri" w:cs="Calibri"/>
          <w:szCs w:val="20"/>
        </w:rPr>
        <w:t xml:space="preserve">emphasis on applications in small workspaces, </w:t>
      </w:r>
      <w:r w:rsidR="00110A07">
        <w:rPr>
          <w:rFonts w:ascii="Calibri" w:hAnsi="Calibri" w:cs="Calibri"/>
          <w:szCs w:val="20"/>
        </w:rPr>
        <w:t>specifically</w:t>
      </w:r>
      <w:r>
        <w:rPr>
          <w:rFonts w:ascii="Calibri" w:hAnsi="Calibri" w:cs="Calibri"/>
          <w:szCs w:val="20"/>
        </w:rPr>
        <w:t xml:space="preserve"> minimally invasive</w:t>
      </w:r>
      <w:r w:rsidR="00067281">
        <w:rPr>
          <w:rFonts w:ascii="Calibri" w:hAnsi="Calibri" w:cs="Calibri"/>
          <w:szCs w:val="20"/>
        </w:rPr>
        <w:t xml:space="preserve"> neurosurgery</w:t>
      </w:r>
      <w:r>
        <w:rPr>
          <w:rFonts w:ascii="Calibri" w:hAnsi="Calibri" w:cs="Calibri"/>
          <w:szCs w:val="20"/>
        </w:rPr>
        <w:t xml:space="preserve">. </w:t>
      </w:r>
      <w:r w:rsidR="00EC16EA">
        <w:rPr>
          <w:rFonts w:ascii="Calibri" w:hAnsi="Calibri" w:cs="Calibri"/>
          <w:szCs w:val="20"/>
        </w:rPr>
        <w:t xml:space="preserve">This contact-aided design prototype </w:t>
      </w:r>
      <w:r>
        <w:rPr>
          <w:rFonts w:ascii="Calibri" w:hAnsi="Calibri" w:cs="Calibri"/>
          <w:szCs w:val="20"/>
        </w:rPr>
        <w:t>increase</w:t>
      </w:r>
      <w:r w:rsidR="00EC16EA">
        <w:rPr>
          <w:rFonts w:ascii="Calibri" w:hAnsi="Calibri" w:cs="Calibri"/>
          <w:szCs w:val="20"/>
        </w:rPr>
        <w:t>s</w:t>
      </w:r>
      <w:r>
        <w:rPr>
          <w:rFonts w:ascii="Calibri" w:hAnsi="Calibri" w:cs="Calibri"/>
          <w:szCs w:val="20"/>
        </w:rPr>
        <w:t xml:space="preserve"> the joint’s </w:t>
      </w:r>
      <w:r>
        <w:rPr>
          <w:rFonts w:ascii="Calibri" w:hAnsi="Calibri" w:cs="Calibri"/>
          <w:szCs w:val="20"/>
        </w:rPr>
        <w:lastRenderedPageBreak/>
        <w:t>blocking-forces and allow</w:t>
      </w:r>
      <w:r w:rsidR="00EC16EA">
        <w:rPr>
          <w:rFonts w:ascii="Calibri" w:hAnsi="Calibri" w:cs="Calibri"/>
          <w:szCs w:val="20"/>
        </w:rPr>
        <w:t>s</w:t>
      </w:r>
      <w:r>
        <w:rPr>
          <w:rFonts w:ascii="Calibri" w:hAnsi="Calibri" w:cs="Calibri"/>
          <w:szCs w:val="20"/>
        </w:rPr>
        <w:t xml:space="preserve"> for more compact designs to be developed. The improvements in compactness </w:t>
      </w:r>
      <w:r w:rsidR="00657FE0">
        <w:rPr>
          <w:rFonts w:ascii="Calibri" w:hAnsi="Calibri" w:cs="Calibri"/>
          <w:szCs w:val="20"/>
        </w:rPr>
        <w:t xml:space="preserve">are achieved by </w:t>
      </w:r>
      <w:r w:rsidR="00AB1615">
        <w:rPr>
          <w:rFonts w:ascii="Calibri" w:hAnsi="Calibri" w:cs="Calibri"/>
          <w:szCs w:val="20"/>
        </w:rPr>
        <w:t xml:space="preserve">reducing the lateral displacement of the joint when bending </w:t>
      </w:r>
      <w:r>
        <w:rPr>
          <w:rFonts w:ascii="Calibri" w:hAnsi="Calibri" w:cs="Calibri"/>
          <w:szCs w:val="20"/>
        </w:rPr>
        <w:t>and allowing for the use of fewer, longer notch joints which will achieve a desired bending angle while the joint itself occupies a smaller footprint. Future work will focus on the to</w:t>
      </w:r>
      <w:r w:rsidR="00EC16EA">
        <w:rPr>
          <w:rFonts w:ascii="Calibri" w:hAnsi="Calibri" w:cs="Calibri"/>
          <w:szCs w:val="20"/>
        </w:rPr>
        <w:t>pological optimization of</w:t>
      </w:r>
      <w:r w:rsidR="008A0B2B">
        <w:rPr>
          <w:rFonts w:ascii="Calibri" w:hAnsi="Calibri" w:cs="Calibri"/>
          <w:szCs w:val="20"/>
        </w:rPr>
        <w:t xml:space="preserve"> the</w:t>
      </w:r>
      <w:r w:rsidR="00EC16EA">
        <w:rPr>
          <w:rFonts w:ascii="Calibri" w:hAnsi="Calibri" w:cs="Calibri"/>
          <w:szCs w:val="20"/>
        </w:rPr>
        <w:t xml:space="preserve"> joint</w:t>
      </w:r>
      <w:r>
        <w:rPr>
          <w:rFonts w:ascii="Calibri" w:hAnsi="Calibri" w:cs="Calibri"/>
          <w:szCs w:val="20"/>
        </w:rPr>
        <w:t xml:space="preserve"> for </w:t>
      </w:r>
      <w:r w:rsidR="00EC16EA">
        <w:rPr>
          <w:rFonts w:ascii="Calibri" w:hAnsi="Calibri" w:cs="Calibri"/>
          <w:szCs w:val="20"/>
        </w:rPr>
        <w:t xml:space="preserve">an </w:t>
      </w:r>
      <w:r>
        <w:rPr>
          <w:rFonts w:ascii="Calibri" w:hAnsi="Calibri" w:cs="Calibri"/>
          <w:szCs w:val="20"/>
        </w:rPr>
        <w:t>application specific task</w:t>
      </w:r>
      <w:r w:rsidR="00EC16EA">
        <w:rPr>
          <w:rFonts w:ascii="Calibri" w:hAnsi="Calibri" w:cs="Calibri"/>
          <w:szCs w:val="20"/>
        </w:rPr>
        <w:t>.</w:t>
      </w:r>
    </w:p>
    <w:p w:rsidR="00554B5C" w:rsidRDefault="003037AD" w:rsidP="00DF2D8E">
      <w:pPr>
        <w:pStyle w:val="Heading1"/>
      </w:pPr>
      <w:r>
        <w:lastRenderedPageBreak/>
        <w:t>10</w:t>
      </w:r>
      <w:r w:rsidR="00DF2D8E">
        <w:t xml:space="preserve"> References</w:t>
      </w:r>
    </w:p>
    <w:p w:rsidR="002823ED" w:rsidRPr="002823ED" w:rsidRDefault="00744E32" w:rsidP="002823ED">
      <w:pPr>
        <w:widowControl w:val="0"/>
        <w:autoSpaceDE w:val="0"/>
        <w:autoSpaceDN w:val="0"/>
        <w:adjustRightInd w:val="0"/>
        <w:spacing w:line="240" w:lineRule="auto"/>
        <w:ind w:left="640" w:hanging="640"/>
        <w:rPr>
          <w:rFonts w:ascii="Calibri" w:hAnsi="Calibri"/>
          <w:noProof/>
          <w:sz w:val="20"/>
        </w:rPr>
      </w:pPr>
      <w:r>
        <w:rPr>
          <w:rFonts w:ascii="Calibri" w:hAnsi="Calibri" w:cs="Calibri"/>
          <w:szCs w:val="20"/>
        </w:rPr>
        <w:fldChar w:fldCharType="begin" w:fldLock="1"/>
      </w:r>
      <w:r w:rsidR="00554B5C">
        <w:rPr>
          <w:rFonts w:ascii="Calibri" w:hAnsi="Calibri" w:cs="Calibri"/>
          <w:szCs w:val="20"/>
        </w:rPr>
        <w:instrText xml:space="preserve">ADDIN Mendeley Bibliography CSL_BIBLIOGRAPHY </w:instrText>
      </w:r>
      <w:r>
        <w:rPr>
          <w:rFonts w:ascii="Calibri" w:hAnsi="Calibri" w:cs="Calibri"/>
          <w:szCs w:val="20"/>
        </w:rPr>
        <w:fldChar w:fldCharType="separate"/>
      </w:r>
      <w:r w:rsidR="002823ED" w:rsidRPr="002823ED">
        <w:rPr>
          <w:rFonts w:ascii="Calibri" w:hAnsi="Calibri"/>
          <w:noProof/>
          <w:sz w:val="20"/>
        </w:rPr>
        <w:t>[1]</w:t>
      </w:r>
      <w:r w:rsidR="002823ED" w:rsidRPr="002823ED">
        <w:rPr>
          <w:rFonts w:ascii="Calibri" w:hAnsi="Calibri"/>
          <w:noProof/>
          <w:sz w:val="20"/>
        </w:rPr>
        <w:tab/>
        <w:t xml:space="preserve">P. A. York, P. J. Swaney, H. B. Gilbert, and R. J. Webster III, “A Wrist for Needle-Sized Surgical Robots,” in </w:t>
      </w:r>
      <w:r w:rsidR="002823ED" w:rsidRPr="002823ED">
        <w:rPr>
          <w:rFonts w:ascii="Calibri" w:hAnsi="Calibri"/>
          <w:i/>
          <w:iCs/>
          <w:noProof/>
          <w:sz w:val="20"/>
        </w:rPr>
        <w:t>IEEE International Conference on Robotics and Automation</w:t>
      </w:r>
      <w:r w:rsidR="002823ED" w:rsidRPr="002823ED">
        <w:rPr>
          <w:rFonts w:ascii="Calibri" w:hAnsi="Calibri"/>
          <w:noProof/>
          <w:sz w:val="20"/>
        </w:rPr>
        <w:t>, 2015, pp. 1776–1781.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w:t>
      </w:r>
      <w:r w:rsidRPr="002823ED">
        <w:rPr>
          <w:rFonts w:ascii="Calibri" w:hAnsi="Calibri"/>
          <w:noProof/>
          <w:sz w:val="20"/>
        </w:rPr>
        <w:tab/>
        <w:t xml:space="preserve">P. J. Swaney, P. A. York, H. B. Gilbert, J. Burgner-Kahrs, and R. J. Webster III, “Design, Fabrication, and Testing of a Needle-sized Wrist for Surgical Instruments,” </w:t>
      </w:r>
      <w:r w:rsidRPr="002823ED">
        <w:rPr>
          <w:rFonts w:ascii="Calibri" w:hAnsi="Calibri"/>
          <w:i/>
          <w:iCs/>
          <w:noProof/>
          <w:sz w:val="20"/>
        </w:rPr>
        <w:t>ASME J. Med. Devices</w:t>
      </w:r>
      <w:r w:rsidRPr="002823ED">
        <w:rPr>
          <w:rFonts w:ascii="Calibri" w:hAnsi="Calibri"/>
          <w:noProof/>
          <w:sz w:val="20"/>
        </w:rPr>
        <w:t>, no. c, 2016.</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[3]</w:t>
      </w:r>
      <w:r w:rsidRPr="002823ED">
        <w:rPr>
          <w:rFonts w:ascii="Calibri" w:hAnsi="Calibri"/>
          <w:noProof/>
          <w:sz w:val="20"/>
        </w:rPr>
        <w:tab/>
        <w:t xml:space="preserve">K. W. Eastwood, H. Azimian, B. Carrillo, T. Looi, H. E. Naguib, and J. M. Drake, “Kinetostatic Design of Asymmetric Notch Joints for Surgical Tools,” in </w:t>
      </w:r>
      <w:r w:rsidRPr="002823ED">
        <w:rPr>
          <w:rFonts w:ascii="Calibri" w:hAnsi="Calibri"/>
          <w:i/>
          <w:iCs/>
          <w:noProof/>
          <w:sz w:val="20"/>
        </w:rPr>
        <w:t>2016 IEEE/RSJ International Conference on Intelligent Robots and Systems (IROS 2016</w:t>
      </w:r>
      <w:r w:rsidRPr="002823ED">
        <w:rPr>
          <w:rFonts w:ascii="Calibri" w:hAnsi="Calibri"/>
          <w:noProof/>
          <w:sz w:val="20"/>
        </w:rPr>
        <w:t>, 2016, p. Accepted.</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[4]</w:t>
      </w:r>
      <w:r w:rsidRPr="002823ED">
        <w:rPr>
          <w:rFonts w:ascii="Calibri" w:hAnsi="Calibri"/>
          <w:noProof/>
          <w:sz w:val="20"/>
        </w:rPr>
        <w:tab/>
        <w:t>T. Kato, I. Okumura, H. Kose, K. Takagi, and N. Hata, “Extended Kinematic Mapping of Tendon-Driven Continuum Robot for Neuroendoscopy,” no. Iros, pp. 1997–2002,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[5]</w:t>
      </w:r>
      <w:r w:rsidRPr="002823ED">
        <w:rPr>
          <w:rFonts w:ascii="Calibri" w:hAnsi="Calibri"/>
          <w:noProof/>
          <w:sz w:val="20"/>
        </w:rPr>
        <w:tab/>
        <w:t xml:space="preserve">F. Dewaele,  a. F. Kalmar, F. De Ryck, N. Lumen, L. Williams, E. Baert, H. Vereecke, J. P. Kalala Okito, C. Mabilde, B. Blanckaert, V. Keereman, L. Leybaert, Y. Van Nieuwenhove, J. Caemaert, and D. Van Roost, “A Novel Design for Steerable Instruments Based on Laser-Cut Nitinol,” </w:t>
      </w:r>
      <w:r w:rsidRPr="002823ED">
        <w:rPr>
          <w:rFonts w:ascii="Calibri" w:hAnsi="Calibri"/>
          <w:i/>
          <w:iCs/>
          <w:noProof/>
          <w:sz w:val="20"/>
        </w:rPr>
        <w:t>Surg. Innov.</w:t>
      </w:r>
      <w:r w:rsidRPr="002823ED">
        <w:rPr>
          <w:rFonts w:ascii="Calibri" w:hAnsi="Calibri"/>
          <w:noProof/>
          <w:sz w:val="20"/>
        </w:rPr>
        <w:t>, vol. 21, no. 3, pp. 303–311,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[6]</w:t>
      </w:r>
      <w:r w:rsidRPr="002823ED">
        <w:rPr>
          <w:rFonts w:ascii="Calibri" w:hAnsi="Calibri"/>
          <w:noProof/>
          <w:sz w:val="20"/>
        </w:rPr>
        <w:tab/>
        <w:t xml:space="preserve">M. Mitsuishi, P. Bartolo, Y. Kanada, T. Yoneyama, T. Watanabe, H. Kagawa, N. Sugiyama, K. Tanaka, and T. Hanyu, “Force feedback manipulating system for neurosurgery,” </w:t>
      </w:r>
      <w:r w:rsidRPr="002823ED">
        <w:rPr>
          <w:rFonts w:ascii="Calibri" w:hAnsi="Calibri"/>
          <w:i/>
          <w:iCs/>
          <w:noProof/>
          <w:sz w:val="20"/>
        </w:rPr>
        <w:t>First CIRP Conf. BioManufacturing</w:t>
      </w:r>
      <w:r w:rsidRPr="002823ED">
        <w:rPr>
          <w:rFonts w:ascii="Calibri" w:hAnsi="Calibri"/>
          <w:noProof/>
          <w:sz w:val="20"/>
        </w:rPr>
        <w:t>, vol. 5, no. 1, pp. 133–136,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[7]</w:t>
      </w:r>
      <w:r w:rsidRPr="002823ED">
        <w:rPr>
          <w:rFonts w:ascii="Calibri" w:hAnsi="Calibri"/>
          <w:noProof/>
          <w:sz w:val="20"/>
        </w:rPr>
        <w:tab/>
        <w:t xml:space="preserve">T. Yoneyama, T. Watanabe, H. Kagawa, J. Hamada, Y. Hayashi, and M. Nakada, “Force detecting gripper and flexible micro manipulator for neurosurgery.,” </w:t>
      </w:r>
      <w:r w:rsidRPr="002823ED">
        <w:rPr>
          <w:rFonts w:ascii="Calibri" w:hAnsi="Calibri"/>
          <w:i/>
          <w:iCs/>
          <w:noProof/>
          <w:sz w:val="20"/>
        </w:rPr>
        <w:t>Conf. Proc. IEEE Eng. Med. Biol. Soc.</w:t>
      </w:r>
      <w:r w:rsidRPr="002823ED">
        <w:rPr>
          <w:rFonts w:ascii="Calibri" w:hAnsi="Calibri"/>
          <w:noProof/>
          <w:sz w:val="20"/>
        </w:rPr>
        <w:t>, vol. 2011, pp. 6695–9, Jan. 2011.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[8]</w:t>
      </w:r>
      <w:r w:rsidRPr="002823ED">
        <w:rPr>
          <w:rFonts w:ascii="Calibri" w:hAnsi="Calibri"/>
          <w:noProof/>
          <w:sz w:val="20"/>
        </w:rPr>
        <w:tab/>
        <w:t xml:space="preserve">K. W. Eastwood, V. P. Bodani, and J. M. Drake, “Three-Dimensional Simulation of Collision Free Paths for Combined Endoscopic Third Ventriculostomy and Pineal Region Tumor Biopsy: Implications for the Design Specifications of Future Flexible Endoscopic Instruments,” </w:t>
      </w:r>
      <w:r w:rsidRPr="002823ED">
        <w:rPr>
          <w:rFonts w:ascii="Calibri" w:hAnsi="Calibri"/>
          <w:i/>
          <w:iCs/>
          <w:noProof/>
          <w:sz w:val="20"/>
        </w:rPr>
        <w:t>Oper. Neurosurg.</w:t>
      </w:r>
      <w:r w:rsidRPr="002823ED">
        <w:rPr>
          <w:rFonts w:ascii="Calibri" w:hAnsi="Calibri"/>
          <w:noProof/>
          <w:sz w:val="20"/>
        </w:rPr>
        <w:t>, 2015.</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[9]</w:t>
      </w:r>
      <w:r w:rsidRPr="002823ED">
        <w:rPr>
          <w:rFonts w:ascii="Calibri" w:hAnsi="Calibri"/>
          <w:noProof/>
          <w:sz w:val="20"/>
        </w:rPr>
        <w:tab/>
        <w:t xml:space="preserve">J. A. Bell, C. E. Saikus, K. Ratnayaka, V. Wu, M. Sonmez, A. Z. Faranesh, J. H. Colyer, R. J. Lederman, and O. Kocaturk, “A Deflectable Guiding Catheter for Real-Time MRI-Guided Interventions,” </w:t>
      </w:r>
      <w:r w:rsidRPr="002823ED">
        <w:rPr>
          <w:rFonts w:ascii="Calibri" w:hAnsi="Calibri"/>
          <w:i/>
          <w:iCs/>
          <w:noProof/>
          <w:sz w:val="20"/>
        </w:rPr>
        <w:t>J. Magn. Reson. Imaging</w:t>
      </w:r>
      <w:r w:rsidRPr="002823ED">
        <w:rPr>
          <w:rFonts w:ascii="Calibri" w:hAnsi="Calibri"/>
          <w:noProof/>
          <w:sz w:val="20"/>
        </w:rPr>
        <w:t>, vol. 35, no. 4, pp. 908–915, 2012.</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[10]</w:t>
      </w:r>
      <w:r w:rsidRPr="002823ED">
        <w:rPr>
          <w:rFonts w:ascii="Calibri" w:hAnsi="Calibri"/>
          <w:noProof/>
          <w:sz w:val="20"/>
        </w:rPr>
        <w:tab/>
        <w:t xml:space="preserve">H. Fischer, B. Vogel, W. Pfleging, and H. Besser, “Flexible distal tip made of nitinol (NiTi) for a steerable endoscopic camera system,” </w:t>
      </w:r>
      <w:r w:rsidRPr="002823ED">
        <w:rPr>
          <w:rFonts w:ascii="Calibri" w:hAnsi="Calibri"/>
          <w:i/>
          <w:iCs/>
          <w:noProof/>
          <w:sz w:val="20"/>
        </w:rPr>
        <w:t>Mater. Sci. Eng. A</w:t>
      </w:r>
      <w:r w:rsidRPr="002823ED">
        <w:rPr>
          <w:rFonts w:ascii="Calibri" w:hAnsi="Calibri"/>
          <w:noProof/>
          <w:sz w:val="20"/>
        </w:rPr>
        <w:t>, vol. 273–275, pp. 780–783, 1999.</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[11]</w:t>
      </w:r>
      <w:r w:rsidRPr="002823ED">
        <w:rPr>
          <w:rFonts w:ascii="Calibri" w:hAnsi="Calibri"/>
          <w:noProof/>
          <w:sz w:val="20"/>
        </w:rPr>
        <w:tab/>
        <w:t xml:space="preserve">Y. Haga, Y. Muyari, S. Goto, T. Matsunaga, and M. Esashi, “Development of Minimally Invasive Medical Tools Using Laser Processing on Cylindrical Substrates,” </w:t>
      </w:r>
      <w:r w:rsidRPr="002823ED">
        <w:rPr>
          <w:rFonts w:ascii="Calibri" w:hAnsi="Calibri"/>
          <w:i/>
          <w:iCs/>
          <w:noProof/>
          <w:sz w:val="20"/>
        </w:rPr>
        <w:t>Electr. Eng. Japan</w:t>
      </w:r>
      <w:r w:rsidRPr="002823ED">
        <w:rPr>
          <w:rFonts w:ascii="Calibri" w:hAnsi="Calibri"/>
          <w:noProof/>
          <w:sz w:val="20"/>
        </w:rPr>
        <w:t>, vol. 176, no. 1, pp. 65–74, 2011.</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[12]</w:t>
      </w:r>
      <w:r w:rsidRPr="002823ED">
        <w:rPr>
          <w:rFonts w:ascii="Calibri" w:hAnsi="Calibri"/>
          <w:noProof/>
          <w:sz w:val="20"/>
        </w:rPr>
        <w:tab/>
        <w:t xml:space="preserve">J. Peirs, H. Van Brussel, D. Reynaerts, and G. De Gersem, “A Flexible Distal Tip with Two Degrees of Freedom for Enhanced Dexterity in Endoscopic Robot Surgery,” in </w:t>
      </w:r>
      <w:r w:rsidRPr="002823ED">
        <w:rPr>
          <w:rFonts w:ascii="Calibri" w:hAnsi="Calibri"/>
          <w:i/>
          <w:iCs/>
          <w:noProof/>
          <w:sz w:val="20"/>
        </w:rPr>
        <w:t>The 13th Micromechanics Europe Workshop</w:t>
      </w:r>
      <w:r w:rsidRPr="002823ED">
        <w:rPr>
          <w:rFonts w:ascii="Calibri" w:hAnsi="Calibri"/>
          <w:noProof/>
          <w:sz w:val="20"/>
        </w:rPr>
        <w:t>, 2002, pp. 271–274.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[13]</w:t>
      </w:r>
      <w:r w:rsidRPr="002823ED">
        <w:rPr>
          <w:rFonts w:ascii="Calibri" w:hAnsi="Calibri"/>
          <w:noProof/>
          <w:sz w:val="20"/>
        </w:rPr>
        <w:tab/>
        <w:t xml:space="preserve">S. C. Ryu, P. Renaud, R. J. Black, B. L. Daniel, and M. R. Cutkosky, “Feasibility Study of an Optically Actuated MR-compatible Active Needle,” in </w:t>
      </w:r>
      <w:r w:rsidRPr="002823ED">
        <w:rPr>
          <w:rFonts w:ascii="Calibri" w:hAnsi="Calibri"/>
          <w:i/>
          <w:iCs/>
          <w:noProof/>
          <w:sz w:val="20"/>
        </w:rPr>
        <w:t>IEEE International Conference on Intelligent Robots and Systems</w:t>
      </w:r>
      <w:r w:rsidRPr="002823ED">
        <w:rPr>
          <w:rFonts w:ascii="Calibri" w:hAnsi="Calibri"/>
          <w:noProof/>
          <w:sz w:val="20"/>
        </w:rPr>
        <w:t>, 2011, pp. 2564–2569.</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[14]</w:t>
      </w:r>
      <w:r w:rsidRPr="002823ED">
        <w:rPr>
          <w:rFonts w:ascii="Calibri" w:hAnsi="Calibri"/>
          <w:noProof/>
          <w:sz w:val="20"/>
        </w:rPr>
        <w:tab/>
        <w:t xml:space="preserve">A. Gao, R. Murphy, H. Liu, I. Iordachita, and M. Armand, “Mechanical Model of Dexterous Continuum Manipulators with Compliant Joints and Tendon/External Force Interactions,” </w:t>
      </w:r>
      <w:r w:rsidRPr="002823ED">
        <w:rPr>
          <w:rFonts w:ascii="Calibri" w:hAnsi="Calibri"/>
          <w:i/>
          <w:iCs/>
          <w:noProof/>
          <w:sz w:val="20"/>
        </w:rPr>
        <w:t>IEEE/ASME Trans. Mechatronics</w:t>
      </w:r>
      <w:r w:rsidRPr="002823ED">
        <w:rPr>
          <w:rFonts w:ascii="Calibri" w:hAnsi="Calibri"/>
          <w:noProof/>
          <w:sz w:val="20"/>
        </w:rPr>
        <w:t>, 2016.</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lastRenderedPageBreak/>
        <w:t>[15]</w:t>
      </w:r>
      <w:r w:rsidRPr="002823ED">
        <w:rPr>
          <w:rFonts w:ascii="Calibri" w:hAnsi="Calibri"/>
          <w:noProof/>
          <w:sz w:val="20"/>
        </w:rPr>
        <w:tab/>
        <w:t xml:space="preserve">M. D. M. Kutzer, S. M. Segreti, C. Y. Brown, R. H. Taylor, S. C. Mears, and M. Armand, “Design of a New Cable-Driven Manipulator with a Large Open Lumen: Preliminary Applications in the Minimally-Invasive Removal of Osteolysis,” in </w:t>
      </w:r>
      <w:r w:rsidRPr="002823ED">
        <w:rPr>
          <w:rFonts w:ascii="Calibri" w:hAnsi="Calibri"/>
          <w:i/>
          <w:iCs/>
          <w:noProof/>
          <w:sz w:val="20"/>
        </w:rPr>
        <w:t>IEEE International Conference on Robotics and Automation</w:t>
      </w:r>
      <w:r w:rsidRPr="002823ED">
        <w:rPr>
          <w:rFonts w:ascii="Calibri" w:hAnsi="Calibri"/>
          <w:noProof/>
          <w:sz w:val="20"/>
        </w:rPr>
        <w:t>, 2011, pp. 2913–2920.</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[16]</w:t>
      </w:r>
      <w:r w:rsidRPr="002823ED">
        <w:rPr>
          <w:rFonts w:ascii="Calibri" w:hAnsi="Calibri"/>
          <w:noProof/>
          <w:sz w:val="20"/>
        </w:rPr>
        <w:tab/>
        <w:t xml:space="preserve">J. Liu, B. Hall, M. Frecker, and E. W. Reutzel, “Compliant articulation structure using superelastic NiTiNOL,” </w:t>
      </w:r>
      <w:r w:rsidRPr="002823ED">
        <w:rPr>
          <w:rFonts w:ascii="Calibri" w:hAnsi="Calibri"/>
          <w:i/>
          <w:iCs/>
          <w:noProof/>
          <w:sz w:val="20"/>
        </w:rPr>
        <w:t>Smart Mater. Struct.</w:t>
      </w:r>
      <w:r w:rsidRPr="002823ED">
        <w:rPr>
          <w:rFonts w:ascii="Calibri" w:hAnsi="Calibri"/>
          <w:noProof/>
          <w:sz w:val="20"/>
        </w:rPr>
        <w:t>, vol. 22, no. 9,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[17]</w:t>
      </w:r>
      <w:r w:rsidRPr="002823ED">
        <w:rPr>
          <w:rFonts w:ascii="Calibri" w:hAnsi="Calibri"/>
          <w:noProof/>
          <w:sz w:val="20"/>
        </w:rPr>
        <w:tab/>
        <w:t xml:space="preserve">J. Peirs, H. Van Brussel, D. Reynaerts, and G. De Gersem, “A Flexible Distal Tip with Two Degrees of Freedom for Enhanced Dexterity in Endoscopic Robot Surgery,” in </w:t>
      </w:r>
      <w:r w:rsidRPr="002823ED">
        <w:rPr>
          <w:rFonts w:ascii="Calibri" w:hAnsi="Calibri"/>
          <w:i/>
          <w:iCs/>
          <w:noProof/>
          <w:sz w:val="20"/>
        </w:rPr>
        <w:t>The 13th Micromechanics Europe Workshop</w:t>
      </w:r>
      <w:r w:rsidRPr="002823ED">
        <w:rPr>
          <w:rFonts w:ascii="Calibri" w:hAnsi="Calibri"/>
          <w:noProof/>
          <w:sz w:val="20"/>
        </w:rPr>
        <w:t>, 2002, pp. 271–274.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[18]</w:t>
      </w:r>
      <w:r w:rsidRPr="002823ED">
        <w:rPr>
          <w:rFonts w:ascii="Calibri" w:hAnsi="Calibri"/>
          <w:noProof/>
          <w:sz w:val="20"/>
        </w:rPr>
        <w:tab/>
        <w:t xml:space="preserve">D. Wei, Y. Wenlong, H. Dawei, and D. Zhijiang, “Modeling of Flexible Arm with Triangular Notches for Applications in Single Port Access Abdominal Surgery,” in </w:t>
      </w:r>
      <w:r w:rsidRPr="002823ED">
        <w:rPr>
          <w:rFonts w:ascii="Calibri" w:hAnsi="Calibri"/>
          <w:i/>
          <w:iCs/>
          <w:noProof/>
          <w:sz w:val="20"/>
        </w:rPr>
        <w:t>IEEE International Conference on Robotics and Biomimetics</w:t>
      </w:r>
      <w:r w:rsidRPr="002823ED">
        <w:rPr>
          <w:rFonts w:ascii="Calibri" w:hAnsi="Calibri"/>
          <w:noProof/>
          <w:sz w:val="20"/>
        </w:rPr>
        <w:t>, 2012, pp. 588–593.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[19]</w:t>
      </w:r>
      <w:r w:rsidRPr="002823ED">
        <w:rPr>
          <w:rFonts w:ascii="Calibri" w:hAnsi="Calibri"/>
          <w:noProof/>
          <w:sz w:val="20"/>
        </w:rPr>
        <w:tab/>
        <w:t>N. Lobontiu, M. Cullin, T. Petersen, J. a Alcazar, and S. Member, “Planar Compliances of Symmetric Notch Flexure Hinges : The Right Circularly Corner-Filleted Parabolic Design,” vol. 11, no. 1, pp. 169–176,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[20]</w:t>
      </w:r>
      <w:r w:rsidRPr="002823ED">
        <w:rPr>
          <w:rFonts w:ascii="Calibri" w:hAnsi="Calibri"/>
          <w:noProof/>
          <w:sz w:val="20"/>
        </w:rPr>
        <w:tab/>
        <w:t xml:space="preserve">J. R. Cannon and L. L. Howell, “A compliant contact-aided revolute joint,” </w:t>
      </w:r>
      <w:r w:rsidRPr="002823ED">
        <w:rPr>
          <w:rFonts w:ascii="Calibri" w:hAnsi="Calibri"/>
          <w:i/>
          <w:iCs/>
          <w:noProof/>
          <w:sz w:val="20"/>
        </w:rPr>
        <w:t>Mech. Mach. Theory</w:t>
      </w:r>
      <w:r w:rsidRPr="002823ED">
        <w:rPr>
          <w:rFonts w:ascii="Calibri" w:hAnsi="Calibri"/>
          <w:noProof/>
          <w:sz w:val="20"/>
        </w:rPr>
        <w:t>, vol. 40, no. 11, pp. 1273–1293, 2005.</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[21]</w:t>
      </w:r>
      <w:r w:rsidRPr="002823ED">
        <w:rPr>
          <w:rFonts w:ascii="Calibri" w:hAnsi="Calibri"/>
          <w:noProof/>
          <w:sz w:val="20"/>
        </w:rPr>
        <w:tab/>
        <w:t xml:space="preserve">H. J. Marcus, K. Zareinia, L. S. Gan, F. W. Yang, S. Lama, G.-Z. Yang, and G. R. Sutherland, “Forces exerted during microneurosurgery: a cadaver study,” </w:t>
      </w:r>
      <w:r w:rsidRPr="002823ED">
        <w:rPr>
          <w:rFonts w:ascii="Calibri" w:hAnsi="Calibri"/>
          <w:i/>
          <w:iCs/>
          <w:noProof/>
          <w:sz w:val="20"/>
        </w:rPr>
        <w:t>Int. J. Med. Robot. Comput. Assist. Surg.</w:t>
      </w:r>
      <w:r w:rsidRPr="002823ED">
        <w:rPr>
          <w:rFonts w:ascii="Calibri" w:hAnsi="Calibri"/>
          <w:noProof/>
          <w:sz w:val="20"/>
        </w:rPr>
        <w:t>, 2014.</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[22]</w:t>
      </w:r>
      <w:r w:rsidRPr="002823ED">
        <w:rPr>
          <w:rFonts w:ascii="Calibri" w:hAnsi="Calibri"/>
          <w:noProof/>
          <w:sz w:val="20"/>
        </w:rPr>
        <w:tab/>
        <w:t xml:space="preserve">J. R. Bekeny, P. J. Swaney, R. J. Webster, P. T. Russell, and K. D. Weaver, “Forces Applied at the Skull Base during Transnasal Endoscopic Transsphenoidal Pituitary Tumor Excision,” </w:t>
      </w:r>
      <w:r w:rsidRPr="002823ED">
        <w:rPr>
          <w:rFonts w:ascii="Calibri" w:hAnsi="Calibri"/>
          <w:i/>
          <w:iCs/>
          <w:noProof/>
          <w:sz w:val="20"/>
        </w:rPr>
        <w:t>J. Neurol. Surg. - Part B</w:t>
      </w:r>
      <w:r w:rsidRPr="002823ED">
        <w:rPr>
          <w:rFonts w:ascii="Calibri" w:hAnsi="Calibri"/>
          <w:noProof/>
          <w:sz w:val="20"/>
        </w:rPr>
        <w:t>, vol. 74, no. 6, pp. 337–41, Dec. 2013.</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[23]</w:t>
      </w:r>
      <w:r w:rsidRPr="002823ED">
        <w:rPr>
          <w:rFonts w:ascii="Calibri" w:hAnsi="Calibri"/>
          <w:noProof/>
          <w:sz w:val="20"/>
        </w:rPr>
        <w:tab/>
        <w:t xml:space="preserve">P. A. Halverson and A. E. Bowden, “A FLEXURE-BASED BI-AXIAL CONTACT-AIDED COMPLIANT MECHANISM FOR SPINAL ARTHROPLASTY,” </w:t>
      </w:r>
      <w:r w:rsidRPr="002823ED">
        <w:rPr>
          <w:rFonts w:ascii="Calibri" w:hAnsi="Calibri"/>
          <w:i/>
          <w:iCs/>
          <w:noProof/>
          <w:sz w:val="20"/>
        </w:rPr>
        <w:t>Proc. ASME 2008 Interational Des. Eng. Tech. Conf.</w:t>
      </w:r>
      <w:r w:rsidRPr="002823ED">
        <w:rPr>
          <w:rFonts w:ascii="Calibri" w:hAnsi="Calibri"/>
          <w:noProof/>
          <w:sz w:val="20"/>
        </w:rPr>
        <w:t>, 2008.</w:t>
      </w:r>
    </w:p>
    <w:p w:rsidR="002823ED" w:rsidRPr="002823ED" w:rsidRDefault="002823ED" w:rsidP="002823ED">
      <w:pPr>
        <w:widowControl w:val="0"/>
        <w:autoSpaceDE w:val="0"/>
        <w:autoSpaceDN w:val="0"/>
        <w:adjustRightInd w:val="0"/>
        <w:spacing w:line="240" w:lineRule="auto"/>
        <w:ind w:left="640" w:hanging="640"/>
        <w:rPr>
          <w:rFonts w:ascii="Calibri" w:hAnsi="Calibri"/>
          <w:noProof/>
          <w:sz w:val="20"/>
        </w:rPr>
      </w:pPr>
      <w:r w:rsidRPr="002823ED">
        <w:rPr>
          <w:rFonts w:ascii="Calibri" w:hAnsi="Calibri"/>
          <w:noProof/>
          <w:sz w:val="20"/>
        </w:rPr>
        <w:t>[24]</w:t>
      </w:r>
      <w:r w:rsidRPr="002823ED">
        <w:rPr>
          <w:rFonts w:ascii="Calibri" w:hAnsi="Calibri"/>
          <w:noProof/>
          <w:sz w:val="20"/>
        </w:rPr>
        <w:tab/>
        <w:t xml:space="preserve">Y. Tummala, A. Wissa, M. Frecker, and J. E. Hubbard Jr., “Design and Optimization of a Contact-Aided Compliant Mechanism for Passive Bending,” </w:t>
      </w:r>
      <w:r w:rsidRPr="002823ED">
        <w:rPr>
          <w:rFonts w:ascii="Calibri" w:hAnsi="Calibri"/>
          <w:i/>
          <w:iCs/>
          <w:noProof/>
          <w:sz w:val="20"/>
        </w:rPr>
        <w:t>J. Mech. Robot.</w:t>
      </w:r>
      <w:r w:rsidRPr="002823ED">
        <w:rPr>
          <w:rFonts w:ascii="Calibri" w:hAnsi="Calibri"/>
          <w:noProof/>
          <w:sz w:val="20"/>
        </w:rPr>
        <w:t>, vol. 6, no. 031013, pp. JMR–13–1179, 2014.</w:t>
      </w:r>
    </w:p>
    <w:p w:rsidR="00554B5C" w:rsidRDefault="002823ED" w:rsidP="00B90595">
      <w:pPr>
        <w:widowControl w:val="0"/>
        <w:autoSpaceDE w:val="0"/>
        <w:autoSpaceDN w:val="0"/>
        <w:adjustRightInd w:val="0"/>
        <w:spacing w:line="240" w:lineRule="auto"/>
        <w:ind w:left="640" w:hanging="640"/>
      </w:pPr>
      <w:r w:rsidRPr="002823ED">
        <w:rPr>
          <w:rFonts w:ascii="Calibri" w:hAnsi="Calibri"/>
          <w:noProof/>
          <w:sz w:val="20"/>
        </w:rPr>
        <w:t>[25]</w:t>
      </w:r>
      <w:r w:rsidRPr="002823ED">
        <w:rPr>
          <w:rFonts w:ascii="Calibri" w:hAnsi="Calibri"/>
          <w:noProof/>
          <w:sz w:val="20"/>
        </w:rPr>
        <w:tab/>
        <w:t xml:space="preserve">M. Frecker and G. A. Lesieutre, “TOPOLOGY OPTIMIZATION OF CONTACT-AIDED COMPLIANT CELLULAR MECHANISMS,” </w:t>
      </w:r>
      <w:r w:rsidRPr="002823ED">
        <w:rPr>
          <w:rFonts w:ascii="Calibri" w:hAnsi="Calibri"/>
          <w:i/>
          <w:iCs/>
          <w:noProof/>
          <w:sz w:val="20"/>
        </w:rPr>
        <w:t>Proc. ASME 2009 Conf. Smart Mater. Adapt. Struct. Intell. Syst.</w:t>
      </w:r>
      <w:r w:rsidRPr="002823ED">
        <w:rPr>
          <w:rFonts w:ascii="Calibri" w:hAnsi="Calibri"/>
          <w:noProof/>
          <w:sz w:val="20"/>
        </w:rPr>
        <w:t>, 2009.</w:t>
      </w:r>
      <w:r w:rsidR="00744E32">
        <w:rPr>
          <w:rFonts w:ascii="Calibri" w:hAnsi="Calibri" w:cs="Calibri"/>
          <w:szCs w:val="20"/>
        </w:rPr>
        <w:fldChar w:fldCharType="end"/>
      </w:r>
    </w:p>
    <w:sectPr w:rsidR="00554B5C" w:rsidSect="00B90595">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0" w:author="Arushri Swarup" w:date="2017-08-03T17:32:00Z" w:initials="AS">
    <w:p w:rsidR="00135483" w:rsidRDefault="00135483">
      <w:pPr>
        <w:pStyle w:val="CommentText"/>
      </w:pPr>
      <w:r>
        <w:rPr>
          <w:rStyle w:val="CommentReference"/>
        </w:rPr>
        <w:annotationRef/>
      </w:r>
      <w:r>
        <w:t>Non-loading?</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1C9D" w:rsidRDefault="003D1C9D" w:rsidP="00046805">
      <w:pPr>
        <w:spacing w:line="240" w:lineRule="auto"/>
      </w:pPr>
      <w:r>
        <w:separator/>
      </w:r>
    </w:p>
  </w:endnote>
  <w:endnote w:type="continuationSeparator" w:id="0">
    <w:p w:rsidR="003D1C9D" w:rsidRDefault="003D1C9D" w:rsidP="00046805">
      <w:pPr>
        <w:spacing w:line="240" w:lineRule="auto"/>
      </w:pPr>
      <w:r>
        <w:continuationSeparator/>
      </w:r>
    </w:p>
  </w:endnote>
  <w:endnote w:type="continuationNotice" w:id="1">
    <w:p w:rsidR="003D1C9D" w:rsidRDefault="003D1C9D">
      <w:pPr>
        <w:spacing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B1" w:rsidRDefault="00C47EB1" w:rsidP="00C5785D">
    <w:pPr>
      <w:pStyle w:val="Footer"/>
      <w:jc w:val="right"/>
    </w:pPr>
    <w:fldSimple w:instr=" PAGE   \* MERGEFORMAT ">
      <w:r w:rsidR="0024309F">
        <w:rPr>
          <w:noProof/>
        </w:rPr>
        <w:t>i</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1C9D" w:rsidRDefault="003D1C9D" w:rsidP="00046805">
      <w:pPr>
        <w:spacing w:line="240" w:lineRule="auto"/>
      </w:pPr>
      <w:r>
        <w:separator/>
      </w:r>
    </w:p>
  </w:footnote>
  <w:footnote w:type="continuationSeparator" w:id="0">
    <w:p w:rsidR="003D1C9D" w:rsidRDefault="003D1C9D" w:rsidP="00046805">
      <w:pPr>
        <w:spacing w:line="240" w:lineRule="auto"/>
      </w:pPr>
      <w:r>
        <w:continuationSeparator/>
      </w:r>
    </w:p>
  </w:footnote>
  <w:footnote w:type="continuationNotice" w:id="1">
    <w:p w:rsidR="003D1C9D" w:rsidRDefault="003D1C9D">
      <w:pPr>
        <w:spacing w:line="240" w:lineRule="auto"/>
      </w:pPr>
    </w:p>
  </w:footnote>
  <w:footnote w:id="2">
    <w:p w:rsidR="00C47EB1" w:rsidRDefault="00C47EB1" w:rsidP="00623786">
      <w:pPr>
        <w:pStyle w:val="FootnoteText"/>
      </w:pPr>
      <w:r w:rsidRPr="00C95BFD">
        <w:rPr>
          <w:rStyle w:val="FootnoteReference"/>
        </w:rPr>
        <w:footnoteRef/>
      </w:r>
      <w:r>
        <w:t xml:space="preserve"> Corresponding author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B1" w:rsidRDefault="00C47EB1">
    <w:pPr>
      <w:pStyle w:val="Header"/>
    </w:pPr>
    <w:r>
      <w:rPr>
        <w:sz w:val="20"/>
        <w:szCs w:val="20"/>
      </w:rPr>
      <w:t>A</w:t>
    </w:r>
    <w:r w:rsidRPr="00AB01B3">
      <w:rPr>
        <w:sz w:val="20"/>
        <w:szCs w:val="20"/>
      </w:rPr>
      <w:t xml:space="preserve">SME </w:t>
    </w:r>
    <w:r w:rsidRPr="00E118DE">
      <w:rPr>
        <w:sz w:val="20"/>
        <w:szCs w:val="20"/>
      </w:rPr>
      <w:t>Journal of Mechanisms and Robotics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B268CCF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5EF94D84"/>
    <w:multiLevelType w:val="hybridMultilevel"/>
    <w:tmpl w:val="B7060B9A"/>
    <w:lvl w:ilvl="0" w:tplc="63226B3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5105AB9"/>
    <w:multiLevelType w:val="hybridMultilevel"/>
    <w:tmpl w:val="836C4252"/>
    <w:lvl w:ilvl="0" w:tplc="1A20B844">
      <w:start w:val="4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rsids>
    <w:rsidRoot w:val="00413523"/>
    <w:rsid w:val="000049DF"/>
    <w:rsid w:val="00014878"/>
    <w:rsid w:val="00016C76"/>
    <w:rsid w:val="00023540"/>
    <w:rsid w:val="000257A4"/>
    <w:rsid w:val="00027E27"/>
    <w:rsid w:val="00031332"/>
    <w:rsid w:val="00031998"/>
    <w:rsid w:val="00031E6A"/>
    <w:rsid w:val="00032BFB"/>
    <w:rsid w:val="00034F4E"/>
    <w:rsid w:val="0003578A"/>
    <w:rsid w:val="000375EE"/>
    <w:rsid w:val="000438FA"/>
    <w:rsid w:val="00043D46"/>
    <w:rsid w:val="00046805"/>
    <w:rsid w:val="0004750E"/>
    <w:rsid w:val="00054FB0"/>
    <w:rsid w:val="0005600D"/>
    <w:rsid w:val="000564E9"/>
    <w:rsid w:val="00057844"/>
    <w:rsid w:val="000604B4"/>
    <w:rsid w:val="0006592F"/>
    <w:rsid w:val="00065F80"/>
    <w:rsid w:val="00067281"/>
    <w:rsid w:val="00074617"/>
    <w:rsid w:val="00074BAB"/>
    <w:rsid w:val="000767DF"/>
    <w:rsid w:val="00077022"/>
    <w:rsid w:val="000776AE"/>
    <w:rsid w:val="00077E4D"/>
    <w:rsid w:val="000811D9"/>
    <w:rsid w:val="000813D8"/>
    <w:rsid w:val="00084C24"/>
    <w:rsid w:val="00087032"/>
    <w:rsid w:val="00092DE2"/>
    <w:rsid w:val="00094125"/>
    <w:rsid w:val="000969DE"/>
    <w:rsid w:val="00096B43"/>
    <w:rsid w:val="000A3DF5"/>
    <w:rsid w:val="000A4DD8"/>
    <w:rsid w:val="000A5516"/>
    <w:rsid w:val="000B0C3C"/>
    <w:rsid w:val="000B3E47"/>
    <w:rsid w:val="000B4B40"/>
    <w:rsid w:val="000B7F4A"/>
    <w:rsid w:val="000C28F7"/>
    <w:rsid w:val="000D16F5"/>
    <w:rsid w:val="000D171A"/>
    <w:rsid w:val="000D1DFB"/>
    <w:rsid w:val="000D3556"/>
    <w:rsid w:val="000E2F96"/>
    <w:rsid w:val="000E4D74"/>
    <w:rsid w:val="000E7100"/>
    <w:rsid w:val="000F0C48"/>
    <w:rsid w:val="000F33B0"/>
    <w:rsid w:val="000F4DA7"/>
    <w:rsid w:val="001050AB"/>
    <w:rsid w:val="00106318"/>
    <w:rsid w:val="00110A07"/>
    <w:rsid w:val="00115FFF"/>
    <w:rsid w:val="001171AC"/>
    <w:rsid w:val="00117251"/>
    <w:rsid w:val="001223A5"/>
    <w:rsid w:val="00123E3E"/>
    <w:rsid w:val="00124429"/>
    <w:rsid w:val="001271EC"/>
    <w:rsid w:val="00127882"/>
    <w:rsid w:val="00135483"/>
    <w:rsid w:val="0013559F"/>
    <w:rsid w:val="00135FE4"/>
    <w:rsid w:val="0014054F"/>
    <w:rsid w:val="001413E3"/>
    <w:rsid w:val="00143E8D"/>
    <w:rsid w:val="00144E8E"/>
    <w:rsid w:val="0014681B"/>
    <w:rsid w:val="00152A0C"/>
    <w:rsid w:val="00154078"/>
    <w:rsid w:val="0015492A"/>
    <w:rsid w:val="00154E0D"/>
    <w:rsid w:val="00160312"/>
    <w:rsid w:val="001607DA"/>
    <w:rsid w:val="0016142E"/>
    <w:rsid w:val="001614F7"/>
    <w:rsid w:val="00161520"/>
    <w:rsid w:val="0016226E"/>
    <w:rsid w:val="00165B9E"/>
    <w:rsid w:val="00171569"/>
    <w:rsid w:val="001718B2"/>
    <w:rsid w:val="00173472"/>
    <w:rsid w:val="00173EB1"/>
    <w:rsid w:val="00175157"/>
    <w:rsid w:val="00180EE3"/>
    <w:rsid w:val="00181234"/>
    <w:rsid w:val="00184319"/>
    <w:rsid w:val="00195777"/>
    <w:rsid w:val="001A00BD"/>
    <w:rsid w:val="001A6392"/>
    <w:rsid w:val="001B28DD"/>
    <w:rsid w:val="001B35F9"/>
    <w:rsid w:val="001B7FA6"/>
    <w:rsid w:val="001C4562"/>
    <w:rsid w:val="001D51C7"/>
    <w:rsid w:val="001D60C8"/>
    <w:rsid w:val="001E4857"/>
    <w:rsid w:val="001E48C8"/>
    <w:rsid w:val="001F11B9"/>
    <w:rsid w:val="001F3CA3"/>
    <w:rsid w:val="00200A90"/>
    <w:rsid w:val="002067FD"/>
    <w:rsid w:val="002113B6"/>
    <w:rsid w:val="00212217"/>
    <w:rsid w:val="00212562"/>
    <w:rsid w:val="00214A97"/>
    <w:rsid w:val="00214DC4"/>
    <w:rsid w:val="00222351"/>
    <w:rsid w:val="002227FC"/>
    <w:rsid w:val="00224A3E"/>
    <w:rsid w:val="00234652"/>
    <w:rsid w:val="00234A1C"/>
    <w:rsid w:val="00237D67"/>
    <w:rsid w:val="002408D4"/>
    <w:rsid w:val="002419CF"/>
    <w:rsid w:val="0024309F"/>
    <w:rsid w:val="00245A7D"/>
    <w:rsid w:val="00247A46"/>
    <w:rsid w:val="002515AA"/>
    <w:rsid w:val="00260ADE"/>
    <w:rsid w:val="00261823"/>
    <w:rsid w:val="0026357F"/>
    <w:rsid w:val="002665C9"/>
    <w:rsid w:val="002773A2"/>
    <w:rsid w:val="00282217"/>
    <w:rsid w:val="002823ED"/>
    <w:rsid w:val="00284C70"/>
    <w:rsid w:val="002855D8"/>
    <w:rsid w:val="00293E8F"/>
    <w:rsid w:val="00296805"/>
    <w:rsid w:val="002A1213"/>
    <w:rsid w:val="002A164A"/>
    <w:rsid w:val="002A28A8"/>
    <w:rsid w:val="002A387B"/>
    <w:rsid w:val="002A42F7"/>
    <w:rsid w:val="002A6122"/>
    <w:rsid w:val="002B0D95"/>
    <w:rsid w:val="002B42FE"/>
    <w:rsid w:val="002B4B79"/>
    <w:rsid w:val="002B4F8F"/>
    <w:rsid w:val="002C072D"/>
    <w:rsid w:val="002C07A2"/>
    <w:rsid w:val="002C34CC"/>
    <w:rsid w:val="002C6BDB"/>
    <w:rsid w:val="002D3CD9"/>
    <w:rsid w:val="002D3DDC"/>
    <w:rsid w:val="002D6311"/>
    <w:rsid w:val="002E1A80"/>
    <w:rsid w:val="002E248D"/>
    <w:rsid w:val="002E50E4"/>
    <w:rsid w:val="002F15EA"/>
    <w:rsid w:val="002F1E94"/>
    <w:rsid w:val="002F4B50"/>
    <w:rsid w:val="002F52CF"/>
    <w:rsid w:val="00300F35"/>
    <w:rsid w:val="00301E4C"/>
    <w:rsid w:val="003028F7"/>
    <w:rsid w:val="003037AD"/>
    <w:rsid w:val="0030613C"/>
    <w:rsid w:val="003066D1"/>
    <w:rsid w:val="003069B8"/>
    <w:rsid w:val="00307013"/>
    <w:rsid w:val="00313D98"/>
    <w:rsid w:val="00315A09"/>
    <w:rsid w:val="0031741E"/>
    <w:rsid w:val="00327566"/>
    <w:rsid w:val="00335272"/>
    <w:rsid w:val="00336E3A"/>
    <w:rsid w:val="0033708E"/>
    <w:rsid w:val="0033732C"/>
    <w:rsid w:val="00340323"/>
    <w:rsid w:val="00350A94"/>
    <w:rsid w:val="00353FA3"/>
    <w:rsid w:val="0035685A"/>
    <w:rsid w:val="00360275"/>
    <w:rsid w:val="00365EBC"/>
    <w:rsid w:val="003666D4"/>
    <w:rsid w:val="00371B5F"/>
    <w:rsid w:val="00374AEB"/>
    <w:rsid w:val="0037784C"/>
    <w:rsid w:val="003810AF"/>
    <w:rsid w:val="003818E1"/>
    <w:rsid w:val="00387EF2"/>
    <w:rsid w:val="003A34C6"/>
    <w:rsid w:val="003A3CF6"/>
    <w:rsid w:val="003A4057"/>
    <w:rsid w:val="003A6CCF"/>
    <w:rsid w:val="003B009E"/>
    <w:rsid w:val="003B0212"/>
    <w:rsid w:val="003B2323"/>
    <w:rsid w:val="003B3E27"/>
    <w:rsid w:val="003B47B3"/>
    <w:rsid w:val="003B6639"/>
    <w:rsid w:val="003B67CC"/>
    <w:rsid w:val="003B6E69"/>
    <w:rsid w:val="003C0A05"/>
    <w:rsid w:val="003C2FA3"/>
    <w:rsid w:val="003C38FA"/>
    <w:rsid w:val="003C433F"/>
    <w:rsid w:val="003D1555"/>
    <w:rsid w:val="003D1C9D"/>
    <w:rsid w:val="003D25B5"/>
    <w:rsid w:val="003D3C36"/>
    <w:rsid w:val="003E1F18"/>
    <w:rsid w:val="003F4C17"/>
    <w:rsid w:val="003F7912"/>
    <w:rsid w:val="0040634F"/>
    <w:rsid w:val="00413523"/>
    <w:rsid w:val="00414C8F"/>
    <w:rsid w:val="00416BE9"/>
    <w:rsid w:val="00425566"/>
    <w:rsid w:val="00426439"/>
    <w:rsid w:val="004270B0"/>
    <w:rsid w:val="0043367B"/>
    <w:rsid w:val="00434B3E"/>
    <w:rsid w:val="0043641C"/>
    <w:rsid w:val="004423BF"/>
    <w:rsid w:val="00443497"/>
    <w:rsid w:val="00443632"/>
    <w:rsid w:val="0045037A"/>
    <w:rsid w:val="0045211F"/>
    <w:rsid w:val="004555E2"/>
    <w:rsid w:val="00457552"/>
    <w:rsid w:val="00461199"/>
    <w:rsid w:val="00465CD8"/>
    <w:rsid w:val="00470F60"/>
    <w:rsid w:val="00473FF3"/>
    <w:rsid w:val="004753FC"/>
    <w:rsid w:val="00482A03"/>
    <w:rsid w:val="00483F0A"/>
    <w:rsid w:val="00484396"/>
    <w:rsid w:val="00485AEE"/>
    <w:rsid w:val="004878ED"/>
    <w:rsid w:val="004901B9"/>
    <w:rsid w:val="00491750"/>
    <w:rsid w:val="004959E9"/>
    <w:rsid w:val="00496F48"/>
    <w:rsid w:val="004A1D24"/>
    <w:rsid w:val="004A3368"/>
    <w:rsid w:val="004A61D3"/>
    <w:rsid w:val="004B3182"/>
    <w:rsid w:val="004C0224"/>
    <w:rsid w:val="004C10EA"/>
    <w:rsid w:val="004C6B0B"/>
    <w:rsid w:val="004D1126"/>
    <w:rsid w:val="004D189D"/>
    <w:rsid w:val="004D1B11"/>
    <w:rsid w:val="004D2629"/>
    <w:rsid w:val="004D3365"/>
    <w:rsid w:val="004D4D36"/>
    <w:rsid w:val="004D4EC5"/>
    <w:rsid w:val="004D56BE"/>
    <w:rsid w:val="004D765C"/>
    <w:rsid w:val="004E1C84"/>
    <w:rsid w:val="004E24C3"/>
    <w:rsid w:val="004E45A7"/>
    <w:rsid w:val="004E5DC6"/>
    <w:rsid w:val="004E7C1C"/>
    <w:rsid w:val="004F3484"/>
    <w:rsid w:val="004F6AE5"/>
    <w:rsid w:val="00501FF5"/>
    <w:rsid w:val="005022E3"/>
    <w:rsid w:val="0050362B"/>
    <w:rsid w:val="005042CA"/>
    <w:rsid w:val="00504CFA"/>
    <w:rsid w:val="005065C7"/>
    <w:rsid w:val="005077D3"/>
    <w:rsid w:val="00510B3F"/>
    <w:rsid w:val="00512564"/>
    <w:rsid w:val="00512C3A"/>
    <w:rsid w:val="0052077F"/>
    <w:rsid w:val="005212D8"/>
    <w:rsid w:val="005227C8"/>
    <w:rsid w:val="00524109"/>
    <w:rsid w:val="0052428F"/>
    <w:rsid w:val="0052675A"/>
    <w:rsid w:val="0052687B"/>
    <w:rsid w:val="0053222F"/>
    <w:rsid w:val="00533344"/>
    <w:rsid w:val="00534DB6"/>
    <w:rsid w:val="00535A6E"/>
    <w:rsid w:val="00542160"/>
    <w:rsid w:val="00543E28"/>
    <w:rsid w:val="00543E5D"/>
    <w:rsid w:val="00544E62"/>
    <w:rsid w:val="00550BC9"/>
    <w:rsid w:val="00554499"/>
    <w:rsid w:val="00554B5C"/>
    <w:rsid w:val="005571A5"/>
    <w:rsid w:val="00561782"/>
    <w:rsid w:val="00565FDA"/>
    <w:rsid w:val="00570ACA"/>
    <w:rsid w:val="005749FB"/>
    <w:rsid w:val="00575015"/>
    <w:rsid w:val="005778A0"/>
    <w:rsid w:val="005810A8"/>
    <w:rsid w:val="00583FAC"/>
    <w:rsid w:val="00584DF1"/>
    <w:rsid w:val="00590CDC"/>
    <w:rsid w:val="00593D26"/>
    <w:rsid w:val="0059660E"/>
    <w:rsid w:val="00596900"/>
    <w:rsid w:val="005B0E75"/>
    <w:rsid w:val="005B0F1B"/>
    <w:rsid w:val="005B166B"/>
    <w:rsid w:val="005B420F"/>
    <w:rsid w:val="005C139D"/>
    <w:rsid w:val="005C7D7C"/>
    <w:rsid w:val="005D1063"/>
    <w:rsid w:val="005D1391"/>
    <w:rsid w:val="005D1B04"/>
    <w:rsid w:val="005D3FFC"/>
    <w:rsid w:val="005D64F7"/>
    <w:rsid w:val="005D79DC"/>
    <w:rsid w:val="005E39A7"/>
    <w:rsid w:val="005F3CAD"/>
    <w:rsid w:val="005F459F"/>
    <w:rsid w:val="00604AC1"/>
    <w:rsid w:val="00605C9E"/>
    <w:rsid w:val="006073ED"/>
    <w:rsid w:val="00607E10"/>
    <w:rsid w:val="006106F2"/>
    <w:rsid w:val="00611F20"/>
    <w:rsid w:val="00612470"/>
    <w:rsid w:val="006140BF"/>
    <w:rsid w:val="00621C53"/>
    <w:rsid w:val="00623786"/>
    <w:rsid w:val="006318C6"/>
    <w:rsid w:val="006321F8"/>
    <w:rsid w:val="00633A7A"/>
    <w:rsid w:val="00635CDB"/>
    <w:rsid w:val="006365EA"/>
    <w:rsid w:val="006372A1"/>
    <w:rsid w:val="00642526"/>
    <w:rsid w:val="00642930"/>
    <w:rsid w:val="00643388"/>
    <w:rsid w:val="00646ED7"/>
    <w:rsid w:val="00647E92"/>
    <w:rsid w:val="00651694"/>
    <w:rsid w:val="006540D7"/>
    <w:rsid w:val="00654D18"/>
    <w:rsid w:val="00656478"/>
    <w:rsid w:val="00656519"/>
    <w:rsid w:val="0065698A"/>
    <w:rsid w:val="00656E94"/>
    <w:rsid w:val="00657FE0"/>
    <w:rsid w:val="0066343E"/>
    <w:rsid w:val="0066430F"/>
    <w:rsid w:val="00666532"/>
    <w:rsid w:val="00667C13"/>
    <w:rsid w:val="00667CAD"/>
    <w:rsid w:val="00670870"/>
    <w:rsid w:val="0067115E"/>
    <w:rsid w:val="00672075"/>
    <w:rsid w:val="00673E23"/>
    <w:rsid w:val="006740D2"/>
    <w:rsid w:val="006746EA"/>
    <w:rsid w:val="006803F5"/>
    <w:rsid w:val="006806CC"/>
    <w:rsid w:val="00681EF1"/>
    <w:rsid w:val="00682746"/>
    <w:rsid w:val="0069185F"/>
    <w:rsid w:val="00692D17"/>
    <w:rsid w:val="00692F8F"/>
    <w:rsid w:val="0069313A"/>
    <w:rsid w:val="006A028B"/>
    <w:rsid w:val="006A0CAB"/>
    <w:rsid w:val="006A383D"/>
    <w:rsid w:val="006A6DDC"/>
    <w:rsid w:val="006B2DB5"/>
    <w:rsid w:val="006B621A"/>
    <w:rsid w:val="006C1D5C"/>
    <w:rsid w:val="006C3143"/>
    <w:rsid w:val="006C41A2"/>
    <w:rsid w:val="006C440E"/>
    <w:rsid w:val="006C4E69"/>
    <w:rsid w:val="006D1035"/>
    <w:rsid w:val="006D5974"/>
    <w:rsid w:val="006D6905"/>
    <w:rsid w:val="006D7649"/>
    <w:rsid w:val="006D76F0"/>
    <w:rsid w:val="006D777C"/>
    <w:rsid w:val="006E1C02"/>
    <w:rsid w:val="00710BFB"/>
    <w:rsid w:val="0071651B"/>
    <w:rsid w:val="007170FF"/>
    <w:rsid w:val="00717254"/>
    <w:rsid w:val="00723454"/>
    <w:rsid w:val="00725188"/>
    <w:rsid w:val="007257A8"/>
    <w:rsid w:val="00726BEA"/>
    <w:rsid w:val="00726E45"/>
    <w:rsid w:val="00727108"/>
    <w:rsid w:val="007272C1"/>
    <w:rsid w:val="00730E0B"/>
    <w:rsid w:val="007315A7"/>
    <w:rsid w:val="00732F48"/>
    <w:rsid w:val="00733DF8"/>
    <w:rsid w:val="00735291"/>
    <w:rsid w:val="00735EE9"/>
    <w:rsid w:val="00741FCC"/>
    <w:rsid w:val="00744E32"/>
    <w:rsid w:val="00745311"/>
    <w:rsid w:val="00747E68"/>
    <w:rsid w:val="00753906"/>
    <w:rsid w:val="00754A38"/>
    <w:rsid w:val="00755BF0"/>
    <w:rsid w:val="00760BD2"/>
    <w:rsid w:val="00762AA3"/>
    <w:rsid w:val="0076432A"/>
    <w:rsid w:val="00765A76"/>
    <w:rsid w:val="007662B0"/>
    <w:rsid w:val="00767353"/>
    <w:rsid w:val="00770A5F"/>
    <w:rsid w:val="00771B6C"/>
    <w:rsid w:val="0077392F"/>
    <w:rsid w:val="0077599F"/>
    <w:rsid w:val="00776B2F"/>
    <w:rsid w:val="00780B90"/>
    <w:rsid w:val="00784CC4"/>
    <w:rsid w:val="00786A2F"/>
    <w:rsid w:val="00786D16"/>
    <w:rsid w:val="00791A38"/>
    <w:rsid w:val="0079345C"/>
    <w:rsid w:val="00794DA9"/>
    <w:rsid w:val="00796840"/>
    <w:rsid w:val="007A6983"/>
    <w:rsid w:val="007C3477"/>
    <w:rsid w:val="007C3843"/>
    <w:rsid w:val="007D0198"/>
    <w:rsid w:val="007D07A9"/>
    <w:rsid w:val="007D166D"/>
    <w:rsid w:val="007D1D70"/>
    <w:rsid w:val="007D1E9A"/>
    <w:rsid w:val="007D2044"/>
    <w:rsid w:val="007D40F9"/>
    <w:rsid w:val="007D5E88"/>
    <w:rsid w:val="007E0D1A"/>
    <w:rsid w:val="007E2078"/>
    <w:rsid w:val="007E3DE1"/>
    <w:rsid w:val="007E6A67"/>
    <w:rsid w:val="007F0717"/>
    <w:rsid w:val="0080195F"/>
    <w:rsid w:val="0080377D"/>
    <w:rsid w:val="008051D3"/>
    <w:rsid w:val="008127A0"/>
    <w:rsid w:val="00813C8C"/>
    <w:rsid w:val="008202F3"/>
    <w:rsid w:val="0082044A"/>
    <w:rsid w:val="00824494"/>
    <w:rsid w:val="0082469E"/>
    <w:rsid w:val="0082537C"/>
    <w:rsid w:val="008334D0"/>
    <w:rsid w:val="0083554F"/>
    <w:rsid w:val="00836328"/>
    <w:rsid w:val="0083746C"/>
    <w:rsid w:val="008404B2"/>
    <w:rsid w:val="00841923"/>
    <w:rsid w:val="00842A96"/>
    <w:rsid w:val="008524D9"/>
    <w:rsid w:val="008546C3"/>
    <w:rsid w:val="00857CC5"/>
    <w:rsid w:val="008604DD"/>
    <w:rsid w:val="00862018"/>
    <w:rsid w:val="008671DA"/>
    <w:rsid w:val="008716E1"/>
    <w:rsid w:val="0087183B"/>
    <w:rsid w:val="00871E32"/>
    <w:rsid w:val="00873467"/>
    <w:rsid w:val="00873AF9"/>
    <w:rsid w:val="00882545"/>
    <w:rsid w:val="0088510A"/>
    <w:rsid w:val="008876E7"/>
    <w:rsid w:val="00895F6F"/>
    <w:rsid w:val="0089791A"/>
    <w:rsid w:val="008A0086"/>
    <w:rsid w:val="008A0B2B"/>
    <w:rsid w:val="008A6327"/>
    <w:rsid w:val="008B1666"/>
    <w:rsid w:val="008B1D32"/>
    <w:rsid w:val="008C1074"/>
    <w:rsid w:val="008C2EB9"/>
    <w:rsid w:val="008C425C"/>
    <w:rsid w:val="008C4CFE"/>
    <w:rsid w:val="008D0E83"/>
    <w:rsid w:val="008E00AA"/>
    <w:rsid w:val="008E0C27"/>
    <w:rsid w:val="008E4D3E"/>
    <w:rsid w:val="008E6C2F"/>
    <w:rsid w:val="008F00A4"/>
    <w:rsid w:val="008F166F"/>
    <w:rsid w:val="008F28C1"/>
    <w:rsid w:val="008F306D"/>
    <w:rsid w:val="008F65E9"/>
    <w:rsid w:val="00902FE3"/>
    <w:rsid w:val="0090481A"/>
    <w:rsid w:val="00906A34"/>
    <w:rsid w:val="00907AEB"/>
    <w:rsid w:val="00912CC0"/>
    <w:rsid w:val="00923931"/>
    <w:rsid w:val="00926E4C"/>
    <w:rsid w:val="00927EAA"/>
    <w:rsid w:val="009310DD"/>
    <w:rsid w:val="00931688"/>
    <w:rsid w:val="009320F9"/>
    <w:rsid w:val="00932D22"/>
    <w:rsid w:val="00937367"/>
    <w:rsid w:val="00937CD4"/>
    <w:rsid w:val="00937CD5"/>
    <w:rsid w:val="00941801"/>
    <w:rsid w:val="00941F3A"/>
    <w:rsid w:val="00943A28"/>
    <w:rsid w:val="00951B82"/>
    <w:rsid w:val="00953647"/>
    <w:rsid w:val="00964B29"/>
    <w:rsid w:val="00965F7C"/>
    <w:rsid w:val="00966239"/>
    <w:rsid w:val="009728EF"/>
    <w:rsid w:val="0097379E"/>
    <w:rsid w:val="00980202"/>
    <w:rsid w:val="009837BE"/>
    <w:rsid w:val="0098746E"/>
    <w:rsid w:val="009A3FD1"/>
    <w:rsid w:val="009A6D47"/>
    <w:rsid w:val="009B59A0"/>
    <w:rsid w:val="009C0850"/>
    <w:rsid w:val="009C2004"/>
    <w:rsid w:val="009C3FF6"/>
    <w:rsid w:val="009C78B2"/>
    <w:rsid w:val="009D20FE"/>
    <w:rsid w:val="009D2A52"/>
    <w:rsid w:val="009D413E"/>
    <w:rsid w:val="009D6EC0"/>
    <w:rsid w:val="009D708E"/>
    <w:rsid w:val="009E1048"/>
    <w:rsid w:val="009E130F"/>
    <w:rsid w:val="009E24FD"/>
    <w:rsid w:val="009E33BB"/>
    <w:rsid w:val="009E3C07"/>
    <w:rsid w:val="009E45E3"/>
    <w:rsid w:val="009E5620"/>
    <w:rsid w:val="009E5D87"/>
    <w:rsid w:val="009E7CF5"/>
    <w:rsid w:val="009F1136"/>
    <w:rsid w:val="009F1BC2"/>
    <w:rsid w:val="009F3048"/>
    <w:rsid w:val="009F4194"/>
    <w:rsid w:val="009F714E"/>
    <w:rsid w:val="009F7EA2"/>
    <w:rsid w:val="00A02378"/>
    <w:rsid w:val="00A119B1"/>
    <w:rsid w:val="00A219F4"/>
    <w:rsid w:val="00A24CED"/>
    <w:rsid w:val="00A25BC5"/>
    <w:rsid w:val="00A271E1"/>
    <w:rsid w:val="00A27778"/>
    <w:rsid w:val="00A37303"/>
    <w:rsid w:val="00A37645"/>
    <w:rsid w:val="00A37E45"/>
    <w:rsid w:val="00A409B9"/>
    <w:rsid w:val="00A46D3B"/>
    <w:rsid w:val="00A50189"/>
    <w:rsid w:val="00A51F76"/>
    <w:rsid w:val="00A5206E"/>
    <w:rsid w:val="00A57016"/>
    <w:rsid w:val="00A607D3"/>
    <w:rsid w:val="00A63087"/>
    <w:rsid w:val="00A65F5D"/>
    <w:rsid w:val="00A708E4"/>
    <w:rsid w:val="00A70D52"/>
    <w:rsid w:val="00A73916"/>
    <w:rsid w:val="00A743A4"/>
    <w:rsid w:val="00A754CA"/>
    <w:rsid w:val="00A75AC6"/>
    <w:rsid w:val="00A93741"/>
    <w:rsid w:val="00AA4F58"/>
    <w:rsid w:val="00AA50AA"/>
    <w:rsid w:val="00AB1615"/>
    <w:rsid w:val="00AB173B"/>
    <w:rsid w:val="00AB672B"/>
    <w:rsid w:val="00AC49F1"/>
    <w:rsid w:val="00AC518D"/>
    <w:rsid w:val="00AC5A85"/>
    <w:rsid w:val="00AC6D70"/>
    <w:rsid w:val="00AC6E36"/>
    <w:rsid w:val="00AD22BF"/>
    <w:rsid w:val="00AD2761"/>
    <w:rsid w:val="00AD49AE"/>
    <w:rsid w:val="00AD4FCA"/>
    <w:rsid w:val="00AD6675"/>
    <w:rsid w:val="00AE0CA9"/>
    <w:rsid w:val="00AE3B99"/>
    <w:rsid w:val="00AE7577"/>
    <w:rsid w:val="00AF0B3C"/>
    <w:rsid w:val="00AF608E"/>
    <w:rsid w:val="00B06470"/>
    <w:rsid w:val="00B07185"/>
    <w:rsid w:val="00B1256C"/>
    <w:rsid w:val="00B15889"/>
    <w:rsid w:val="00B23B5B"/>
    <w:rsid w:val="00B26E99"/>
    <w:rsid w:val="00B31C5F"/>
    <w:rsid w:val="00B320D9"/>
    <w:rsid w:val="00B3398D"/>
    <w:rsid w:val="00B361FA"/>
    <w:rsid w:val="00B40CA6"/>
    <w:rsid w:val="00B4201D"/>
    <w:rsid w:val="00B42C8F"/>
    <w:rsid w:val="00B444EC"/>
    <w:rsid w:val="00B46EAD"/>
    <w:rsid w:val="00B5196A"/>
    <w:rsid w:val="00B52ABD"/>
    <w:rsid w:val="00B555AF"/>
    <w:rsid w:val="00B62A05"/>
    <w:rsid w:val="00B63392"/>
    <w:rsid w:val="00B66D75"/>
    <w:rsid w:val="00B70797"/>
    <w:rsid w:val="00B72C2A"/>
    <w:rsid w:val="00B74E6A"/>
    <w:rsid w:val="00B755B5"/>
    <w:rsid w:val="00B85C1B"/>
    <w:rsid w:val="00B90595"/>
    <w:rsid w:val="00B91EFA"/>
    <w:rsid w:val="00B92844"/>
    <w:rsid w:val="00BA0A84"/>
    <w:rsid w:val="00BA2CBE"/>
    <w:rsid w:val="00BA369D"/>
    <w:rsid w:val="00BA46FC"/>
    <w:rsid w:val="00BA540E"/>
    <w:rsid w:val="00BA6FCB"/>
    <w:rsid w:val="00BB037A"/>
    <w:rsid w:val="00BB6146"/>
    <w:rsid w:val="00BB78A8"/>
    <w:rsid w:val="00BC4D3C"/>
    <w:rsid w:val="00BC7B95"/>
    <w:rsid w:val="00BD0118"/>
    <w:rsid w:val="00BD071B"/>
    <w:rsid w:val="00BD2254"/>
    <w:rsid w:val="00BD3AE2"/>
    <w:rsid w:val="00BD476C"/>
    <w:rsid w:val="00BD4D42"/>
    <w:rsid w:val="00BD6894"/>
    <w:rsid w:val="00BE232A"/>
    <w:rsid w:val="00BE7659"/>
    <w:rsid w:val="00BE7A0D"/>
    <w:rsid w:val="00BE7A72"/>
    <w:rsid w:val="00BF1033"/>
    <w:rsid w:val="00BF1FDD"/>
    <w:rsid w:val="00BF32D6"/>
    <w:rsid w:val="00C0123C"/>
    <w:rsid w:val="00C02BFD"/>
    <w:rsid w:val="00C030E8"/>
    <w:rsid w:val="00C10054"/>
    <w:rsid w:val="00C12221"/>
    <w:rsid w:val="00C1222F"/>
    <w:rsid w:val="00C12C20"/>
    <w:rsid w:val="00C143AF"/>
    <w:rsid w:val="00C1593D"/>
    <w:rsid w:val="00C165F0"/>
    <w:rsid w:val="00C168BF"/>
    <w:rsid w:val="00C17AB5"/>
    <w:rsid w:val="00C20DEB"/>
    <w:rsid w:val="00C245A2"/>
    <w:rsid w:val="00C274A6"/>
    <w:rsid w:val="00C31EC7"/>
    <w:rsid w:val="00C32240"/>
    <w:rsid w:val="00C37002"/>
    <w:rsid w:val="00C41043"/>
    <w:rsid w:val="00C46C15"/>
    <w:rsid w:val="00C470A7"/>
    <w:rsid w:val="00C47A6E"/>
    <w:rsid w:val="00C47EB1"/>
    <w:rsid w:val="00C50199"/>
    <w:rsid w:val="00C516E6"/>
    <w:rsid w:val="00C52240"/>
    <w:rsid w:val="00C52AE1"/>
    <w:rsid w:val="00C535BD"/>
    <w:rsid w:val="00C56528"/>
    <w:rsid w:val="00C5785D"/>
    <w:rsid w:val="00C672F6"/>
    <w:rsid w:val="00C67F69"/>
    <w:rsid w:val="00C71E5C"/>
    <w:rsid w:val="00C7535D"/>
    <w:rsid w:val="00C84FEC"/>
    <w:rsid w:val="00C852CF"/>
    <w:rsid w:val="00C85518"/>
    <w:rsid w:val="00C8612E"/>
    <w:rsid w:val="00C87FCF"/>
    <w:rsid w:val="00C9382D"/>
    <w:rsid w:val="00C943BD"/>
    <w:rsid w:val="00C95BFD"/>
    <w:rsid w:val="00C977B0"/>
    <w:rsid w:val="00C979E4"/>
    <w:rsid w:val="00CA08C6"/>
    <w:rsid w:val="00CA0D1A"/>
    <w:rsid w:val="00CA14B4"/>
    <w:rsid w:val="00CA2563"/>
    <w:rsid w:val="00CA4262"/>
    <w:rsid w:val="00CA503E"/>
    <w:rsid w:val="00CA76A5"/>
    <w:rsid w:val="00CA786B"/>
    <w:rsid w:val="00CA7D8E"/>
    <w:rsid w:val="00CB062B"/>
    <w:rsid w:val="00CB25CD"/>
    <w:rsid w:val="00CB5AFB"/>
    <w:rsid w:val="00CB6E61"/>
    <w:rsid w:val="00CB7A12"/>
    <w:rsid w:val="00CC0459"/>
    <w:rsid w:val="00CC2627"/>
    <w:rsid w:val="00CC454E"/>
    <w:rsid w:val="00CD1C5D"/>
    <w:rsid w:val="00CD25AC"/>
    <w:rsid w:val="00CD3ABB"/>
    <w:rsid w:val="00CD3AE3"/>
    <w:rsid w:val="00CE0C6D"/>
    <w:rsid w:val="00CF0680"/>
    <w:rsid w:val="00CF1970"/>
    <w:rsid w:val="00CF3E79"/>
    <w:rsid w:val="00CF6CC7"/>
    <w:rsid w:val="00D02339"/>
    <w:rsid w:val="00D13F3C"/>
    <w:rsid w:val="00D14CCB"/>
    <w:rsid w:val="00D17DE5"/>
    <w:rsid w:val="00D21EE3"/>
    <w:rsid w:val="00D37F28"/>
    <w:rsid w:val="00D40003"/>
    <w:rsid w:val="00D4089A"/>
    <w:rsid w:val="00D44618"/>
    <w:rsid w:val="00D450E5"/>
    <w:rsid w:val="00D500D3"/>
    <w:rsid w:val="00D5055F"/>
    <w:rsid w:val="00D51057"/>
    <w:rsid w:val="00D5115A"/>
    <w:rsid w:val="00D56E73"/>
    <w:rsid w:val="00D60CD4"/>
    <w:rsid w:val="00D61600"/>
    <w:rsid w:val="00D64051"/>
    <w:rsid w:val="00D64181"/>
    <w:rsid w:val="00D71884"/>
    <w:rsid w:val="00D76BAB"/>
    <w:rsid w:val="00D778E9"/>
    <w:rsid w:val="00D8216B"/>
    <w:rsid w:val="00D86C64"/>
    <w:rsid w:val="00D92746"/>
    <w:rsid w:val="00D93CC8"/>
    <w:rsid w:val="00D93F56"/>
    <w:rsid w:val="00D94989"/>
    <w:rsid w:val="00D95922"/>
    <w:rsid w:val="00D96837"/>
    <w:rsid w:val="00D96C85"/>
    <w:rsid w:val="00DA0F0C"/>
    <w:rsid w:val="00DA40EC"/>
    <w:rsid w:val="00DA5326"/>
    <w:rsid w:val="00DA5EF3"/>
    <w:rsid w:val="00DB04A8"/>
    <w:rsid w:val="00DB570F"/>
    <w:rsid w:val="00DB5AD5"/>
    <w:rsid w:val="00DB6877"/>
    <w:rsid w:val="00DC2711"/>
    <w:rsid w:val="00DC377D"/>
    <w:rsid w:val="00DC44DD"/>
    <w:rsid w:val="00DD1F27"/>
    <w:rsid w:val="00DD2F8E"/>
    <w:rsid w:val="00DD392D"/>
    <w:rsid w:val="00DD4D96"/>
    <w:rsid w:val="00DE114F"/>
    <w:rsid w:val="00DE4C89"/>
    <w:rsid w:val="00DE7CCA"/>
    <w:rsid w:val="00DF2D8E"/>
    <w:rsid w:val="00DF475D"/>
    <w:rsid w:val="00DF48AE"/>
    <w:rsid w:val="00DF5B8C"/>
    <w:rsid w:val="00DF6575"/>
    <w:rsid w:val="00DF6A65"/>
    <w:rsid w:val="00DF776E"/>
    <w:rsid w:val="00E05663"/>
    <w:rsid w:val="00E0751C"/>
    <w:rsid w:val="00E113C2"/>
    <w:rsid w:val="00E118DE"/>
    <w:rsid w:val="00E11997"/>
    <w:rsid w:val="00E12B27"/>
    <w:rsid w:val="00E14169"/>
    <w:rsid w:val="00E15A07"/>
    <w:rsid w:val="00E210E6"/>
    <w:rsid w:val="00E27BDA"/>
    <w:rsid w:val="00E329B8"/>
    <w:rsid w:val="00E36E38"/>
    <w:rsid w:val="00E400A3"/>
    <w:rsid w:val="00E477F9"/>
    <w:rsid w:val="00E51007"/>
    <w:rsid w:val="00E51DBE"/>
    <w:rsid w:val="00E54C90"/>
    <w:rsid w:val="00E550E4"/>
    <w:rsid w:val="00E551EA"/>
    <w:rsid w:val="00E56B7B"/>
    <w:rsid w:val="00E612F2"/>
    <w:rsid w:val="00E636A9"/>
    <w:rsid w:val="00E63820"/>
    <w:rsid w:val="00E64815"/>
    <w:rsid w:val="00E67B54"/>
    <w:rsid w:val="00E718C0"/>
    <w:rsid w:val="00E75867"/>
    <w:rsid w:val="00E9330F"/>
    <w:rsid w:val="00E935F1"/>
    <w:rsid w:val="00E94FA9"/>
    <w:rsid w:val="00E954DE"/>
    <w:rsid w:val="00E95E89"/>
    <w:rsid w:val="00E96A16"/>
    <w:rsid w:val="00EA582A"/>
    <w:rsid w:val="00EA5A86"/>
    <w:rsid w:val="00EB1E9A"/>
    <w:rsid w:val="00EB6631"/>
    <w:rsid w:val="00EC05AE"/>
    <w:rsid w:val="00EC16EA"/>
    <w:rsid w:val="00EC1D66"/>
    <w:rsid w:val="00EC2E58"/>
    <w:rsid w:val="00EC31FE"/>
    <w:rsid w:val="00EC5FFF"/>
    <w:rsid w:val="00ED69DF"/>
    <w:rsid w:val="00EE047E"/>
    <w:rsid w:val="00EE1C6C"/>
    <w:rsid w:val="00EE1F65"/>
    <w:rsid w:val="00EF35F3"/>
    <w:rsid w:val="00EF7687"/>
    <w:rsid w:val="00F002E4"/>
    <w:rsid w:val="00F00A9F"/>
    <w:rsid w:val="00F03902"/>
    <w:rsid w:val="00F047ED"/>
    <w:rsid w:val="00F0573C"/>
    <w:rsid w:val="00F067CC"/>
    <w:rsid w:val="00F0700B"/>
    <w:rsid w:val="00F12D9C"/>
    <w:rsid w:val="00F13C2D"/>
    <w:rsid w:val="00F145CD"/>
    <w:rsid w:val="00F14F0C"/>
    <w:rsid w:val="00F16697"/>
    <w:rsid w:val="00F17C3B"/>
    <w:rsid w:val="00F205BE"/>
    <w:rsid w:val="00F2254C"/>
    <w:rsid w:val="00F25E90"/>
    <w:rsid w:val="00F26D32"/>
    <w:rsid w:val="00F3252F"/>
    <w:rsid w:val="00F37CF3"/>
    <w:rsid w:val="00F401A1"/>
    <w:rsid w:val="00F44B0C"/>
    <w:rsid w:val="00F47560"/>
    <w:rsid w:val="00F53999"/>
    <w:rsid w:val="00F5404D"/>
    <w:rsid w:val="00F55AEF"/>
    <w:rsid w:val="00F60B40"/>
    <w:rsid w:val="00F62062"/>
    <w:rsid w:val="00F63901"/>
    <w:rsid w:val="00F679C0"/>
    <w:rsid w:val="00F67DD6"/>
    <w:rsid w:val="00F70130"/>
    <w:rsid w:val="00F7524C"/>
    <w:rsid w:val="00F76450"/>
    <w:rsid w:val="00F76536"/>
    <w:rsid w:val="00F80B49"/>
    <w:rsid w:val="00F83393"/>
    <w:rsid w:val="00F85C59"/>
    <w:rsid w:val="00F9262D"/>
    <w:rsid w:val="00F94382"/>
    <w:rsid w:val="00F96510"/>
    <w:rsid w:val="00F971A5"/>
    <w:rsid w:val="00F971C8"/>
    <w:rsid w:val="00FA29F0"/>
    <w:rsid w:val="00FB01A2"/>
    <w:rsid w:val="00FB0689"/>
    <w:rsid w:val="00FC19F6"/>
    <w:rsid w:val="00FC2A30"/>
    <w:rsid w:val="00FC30EC"/>
    <w:rsid w:val="00FC6EDE"/>
    <w:rsid w:val="00FC7B65"/>
    <w:rsid w:val="00FD7D40"/>
    <w:rsid w:val="00FE0659"/>
    <w:rsid w:val="00FE3090"/>
    <w:rsid w:val="00FE63DC"/>
    <w:rsid w:val="00FF337B"/>
    <w:rsid w:val="00FF3BF0"/>
    <w:rsid w:val="00FF48F7"/>
    <w:rsid w:val="00FF528F"/>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3E28"/>
    <w:pPr>
      <w:spacing w:after="0" w:line="480" w:lineRule="auto"/>
      <w:jc w:val="both"/>
    </w:pPr>
    <w:rPr>
      <w:rFonts w:eastAsia="Times New Roman" w:cs="Times New Roman"/>
      <w:sz w:val="24"/>
      <w:szCs w:val="24"/>
    </w:rPr>
  </w:style>
  <w:style w:type="paragraph" w:styleId="Heading1">
    <w:name w:val="heading 1"/>
    <w:basedOn w:val="Normal"/>
    <w:next w:val="Normal"/>
    <w:link w:val="Heading1Char"/>
    <w:uiPriority w:val="9"/>
    <w:qFormat/>
    <w:rsid w:val="00AD49AE"/>
    <w:pPr>
      <w:outlineLvl w:val="0"/>
    </w:pPr>
    <w:rPr>
      <w:rFonts w:ascii="Calibri" w:hAnsi="Calibri" w:cs="Calibri"/>
      <w:b/>
      <w:bCs/>
      <w:caps/>
    </w:rPr>
  </w:style>
  <w:style w:type="paragraph" w:styleId="Heading2">
    <w:name w:val="heading 2"/>
    <w:basedOn w:val="Normal"/>
    <w:next w:val="Normal"/>
    <w:link w:val="Heading2Char"/>
    <w:uiPriority w:val="9"/>
    <w:unhideWhenUsed/>
    <w:qFormat/>
    <w:rsid w:val="00B63392"/>
    <w:pPr>
      <w:keepNext/>
      <w:keepLines/>
      <w:spacing w:before="40"/>
      <w:outlineLvl w:val="1"/>
    </w:pPr>
    <w:rPr>
      <w:rFonts w:asciiTheme="majorHAnsi" w:eastAsiaTheme="majorEastAsia" w:hAnsiTheme="majorHAnsi" w:cstheme="majorBidi"/>
      <w:b/>
      <w:cap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805"/>
    <w:pPr>
      <w:tabs>
        <w:tab w:val="center" w:pos="4680"/>
        <w:tab w:val="right" w:pos="9360"/>
      </w:tabs>
    </w:pPr>
  </w:style>
  <w:style w:type="character" w:customStyle="1" w:styleId="HeaderChar">
    <w:name w:val="Header Char"/>
    <w:basedOn w:val="DefaultParagraphFont"/>
    <w:link w:val="Header"/>
    <w:uiPriority w:val="99"/>
    <w:rsid w:val="00046805"/>
    <w:rPr>
      <w:rFonts w:eastAsia="Times New Roman" w:cs="Times New Roman"/>
      <w:sz w:val="24"/>
      <w:szCs w:val="24"/>
    </w:rPr>
  </w:style>
  <w:style w:type="paragraph" w:styleId="Footer">
    <w:name w:val="footer"/>
    <w:basedOn w:val="Normal"/>
    <w:link w:val="FooterChar"/>
    <w:uiPriority w:val="99"/>
    <w:unhideWhenUsed/>
    <w:rsid w:val="00046805"/>
    <w:pPr>
      <w:tabs>
        <w:tab w:val="center" w:pos="4680"/>
        <w:tab w:val="right" w:pos="9360"/>
      </w:tabs>
    </w:pPr>
  </w:style>
  <w:style w:type="character" w:customStyle="1" w:styleId="FooterChar">
    <w:name w:val="Footer Char"/>
    <w:basedOn w:val="DefaultParagraphFont"/>
    <w:link w:val="Footer"/>
    <w:uiPriority w:val="99"/>
    <w:rsid w:val="00046805"/>
    <w:rPr>
      <w:rFonts w:eastAsia="Times New Roman" w:cs="Times New Roman"/>
      <w:sz w:val="24"/>
      <w:szCs w:val="24"/>
    </w:rPr>
  </w:style>
  <w:style w:type="paragraph" w:styleId="FootnoteText">
    <w:name w:val="footnote text"/>
    <w:basedOn w:val="Normal"/>
    <w:link w:val="FootnoteTextChar"/>
    <w:uiPriority w:val="99"/>
    <w:semiHidden/>
    <w:unhideWhenUsed/>
    <w:rsid w:val="00046805"/>
    <w:rPr>
      <w:sz w:val="20"/>
      <w:szCs w:val="20"/>
    </w:rPr>
  </w:style>
  <w:style w:type="character" w:customStyle="1" w:styleId="FootnoteTextChar">
    <w:name w:val="Footnote Text Char"/>
    <w:basedOn w:val="DefaultParagraphFont"/>
    <w:link w:val="FootnoteText"/>
    <w:uiPriority w:val="99"/>
    <w:semiHidden/>
    <w:rsid w:val="00046805"/>
    <w:rPr>
      <w:rFonts w:eastAsia="Times New Roman" w:cs="Times New Roman"/>
      <w:sz w:val="20"/>
      <w:szCs w:val="20"/>
    </w:rPr>
  </w:style>
  <w:style w:type="character" w:styleId="FootnoteReference">
    <w:name w:val="footnote reference"/>
    <w:uiPriority w:val="99"/>
    <w:semiHidden/>
    <w:unhideWhenUsed/>
    <w:rsid w:val="00046805"/>
    <w:rPr>
      <w:vertAlign w:val="superscript"/>
    </w:rPr>
  </w:style>
  <w:style w:type="character" w:styleId="LineNumber">
    <w:name w:val="line number"/>
    <w:basedOn w:val="DefaultParagraphFont"/>
    <w:uiPriority w:val="99"/>
    <w:semiHidden/>
    <w:unhideWhenUsed/>
    <w:rsid w:val="00046805"/>
  </w:style>
  <w:style w:type="paragraph" w:styleId="Caption">
    <w:name w:val="caption"/>
    <w:basedOn w:val="Normal"/>
    <w:next w:val="Normal"/>
    <w:uiPriority w:val="35"/>
    <w:unhideWhenUsed/>
    <w:qFormat/>
    <w:rsid w:val="00046805"/>
    <w:pPr>
      <w:spacing w:after="160" w:line="240" w:lineRule="auto"/>
    </w:pPr>
    <w:rPr>
      <w:rFonts w:ascii="Calibri" w:hAnsi="Calibri"/>
      <w:b/>
      <w:bCs/>
      <w:szCs w:val="20"/>
    </w:rPr>
  </w:style>
  <w:style w:type="character" w:styleId="CommentReference">
    <w:name w:val="annotation reference"/>
    <w:uiPriority w:val="99"/>
    <w:semiHidden/>
    <w:unhideWhenUsed/>
    <w:rsid w:val="00046805"/>
    <w:rPr>
      <w:sz w:val="16"/>
      <w:szCs w:val="16"/>
    </w:rPr>
  </w:style>
  <w:style w:type="paragraph" w:styleId="CommentText">
    <w:name w:val="annotation text"/>
    <w:basedOn w:val="Normal"/>
    <w:link w:val="CommentTextChar"/>
    <w:uiPriority w:val="99"/>
    <w:semiHidden/>
    <w:unhideWhenUsed/>
    <w:rsid w:val="00046805"/>
    <w:rPr>
      <w:sz w:val="20"/>
      <w:szCs w:val="20"/>
    </w:rPr>
  </w:style>
  <w:style w:type="character" w:customStyle="1" w:styleId="CommentTextChar">
    <w:name w:val="Comment Text Char"/>
    <w:basedOn w:val="DefaultParagraphFont"/>
    <w:link w:val="CommentText"/>
    <w:uiPriority w:val="99"/>
    <w:semiHidden/>
    <w:rsid w:val="00046805"/>
    <w:rPr>
      <w:rFonts w:eastAsia="Times New Roman" w:cs="Times New Roman"/>
      <w:sz w:val="20"/>
      <w:szCs w:val="20"/>
    </w:rPr>
  </w:style>
  <w:style w:type="paragraph" w:styleId="ListParagraph">
    <w:name w:val="List Paragraph"/>
    <w:basedOn w:val="Normal"/>
    <w:uiPriority w:val="34"/>
    <w:qFormat/>
    <w:rsid w:val="006A383D"/>
    <w:pPr>
      <w:ind w:left="720"/>
      <w:contextualSpacing/>
    </w:pPr>
  </w:style>
  <w:style w:type="table" w:styleId="TableGrid">
    <w:name w:val="Table Grid"/>
    <w:basedOn w:val="TableNormal"/>
    <w:uiPriority w:val="59"/>
    <w:rsid w:val="006A383D"/>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524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24C"/>
    <w:rPr>
      <w:rFonts w:ascii="Segoe UI" w:eastAsia="Times New Roman" w:hAnsi="Segoe UI" w:cs="Segoe UI"/>
      <w:sz w:val="18"/>
      <w:szCs w:val="18"/>
    </w:rPr>
  </w:style>
  <w:style w:type="paragraph" w:styleId="BodyText">
    <w:name w:val="Body Text"/>
    <w:basedOn w:val="Normal"/>
    <w:link w:val="BodyTextChar"/>
    <w:rsid w:val="00DF48AE"/>
    <w:pPr>
      <w:spacing w:after="120" w:line="228" w:lineRule="auto"/>
      <w:ind w:firstLine="288"/>
    </w:pPr>
    <w:rPr>
      <w:rFonts w:ascii="Times New Roman" w:eastAsia="SimSun" w:hAnsi="Times New Roman"/>
      <w:spacing w:val="-1"/>
      <w:sz w:val="20"/>
      <w:szCs w:val="20"/>
    </w:rPr>
  </w:style>
  <w:style w:type="character" w:customStyle="1" w:styleId="BodyTextChar">
    <w:name w:val="Body Text Char"/>
    <w:basedOn w:val="DefaultParagraphFont"/>
    <w:link w:val="BodyText"/>
    <w:rsid w:val="00DF48AE"/>
    <w:rPr>
      <w:rFonts w:ascii="Times New Roman" w:eastAsia="SimSun" w:hAnsi="Times New Roman" w:cs="Times New Roman"/>
      <w:spacing w:val="-1"/>
      <w:sz w:val="20"/>
      <w:szCs w:val="20"/>
    </w:rPr>
  </w:style>
  <w:style w:type="character" w:styleId="PlaceholderText">
    <w:name w:val="Placeholder Text"/>
    <w:basedOn w:val="DefaultParagraphFont"/>
    <w:uiPriority w:val="99"/>
    <w:semiHidden/>
    <w:rsid w:val="00D64051"/>
    <w:rPr>
      <w:color w:val="808080"/>
    </w:rPr>
  </w:style>
  <w:style w:type="character" w:customStyle="1" w:styleId="Heading1Char">
    <w:name w:val="Heading 1 Char"/>
    <w:basedOn w:val="DefaultParagraphFont"/>
    <w:link w:val="Heading1"/>
    <w:uiPriority w:val="9"/>
    <w:rsid w:val="00AD49AE"/>
    <w:rPr>
      <w:rFonts w:ascii="Calibri" w:eastAsia="Times New Roman" w:hAnsi="Calibri" w:cs="Calibri"/>
      <w:b/>
      <w:bCs/>
      <w:caps/>
      <w:sz w:val="24"/>
      <w:szCs w:val="24"/>
    </w:rPr>
  </w:style>
  <w:style w:type="paragraph" w:styleId="NormalWeb">
    <w:name w:val="Normal (Web)"/>
    <w:basedOn w:val="Normal"/>
    <w:uiPriority w:val="99"/>
    <w:semiHidden/>
    <w:unhideWhenUsed/>
    <w:rsid w:val="00A46D3B"/>
    <w:pPr>
      <w:spacing w:before="100" w:beforeAutospacing="1" w:after="100" w:afterAutospacing="1" w:line="240" w:lineRule="auto"/>
      <w:jc w:val="left"/>
    </w:pPr>
    <w:rPr>
      <w:rFonts w:ascii="Times New Roman" w:eastAsiaTheme="minorEastAsia" w:hAnsi="Times New Roman"/>
    </w:rPr>
  </w:style>
  <w:style w:type="paragraph" w:styleId="CommentSubject">
    <w:name w:val="annotation subject"/>
    <w:basedOn w:val="CommentText"/>
    <w:next w:val="CommentText"/>
    <w:link w:val="CommentSubjectChar"/>
    <w:uiPriority w:val="99"/>
    <w:semiHidden/>
    <w:unhideWhenUsed/>
    <w:rsid w:val="00143E8D"/>
    <w:pPr>
      <w:spacing w:line="240" w:lineRule="auto"/>
    </w:pPr>
    <w:rPr>
      <w:b/>
      <w:bCs/>
    </w:rPr>
  </w:style>
  <w:style w:type="character" w:customStyle="1" w:styleId="CommentSubjectChar">
    <w:name w:val="Comment Subject Char"/>
    <w:basedOn w:val="CommentTextChar"/>
    <w:link w:val="CommentSubject"/>
    <w:uiPriority w:val="99"/>
    <w:semiHidden/>
    <w:rsid w:val="00143E8D"/>
    <w:rPr>
      <w:rFonts w:eastAsia="Times New Roman" w:cs="Times New Roman"/>
      <w:b/>
      <w:bCs/>
      <w:sz w:val="20"/>
      <w:szCs w:val="20"/>
    </w:rPr>
  </w:style>
  <w:style w:type="character" w:styleId="EndnoteReference">
    <w:name w:val="endnote reference"/>
    <w:basedOn w:val="DefaultParagraphFont"/>
    <w:uiPriority w:val="99"/>
    <w:semiHidden/>
    <w:unhideWhenUsed/>
    <w:rsid w:val="00C95BFD"/>
    <w:rPr>
      <w:vertAlign w:val="superscript"/>
    </w:rPr>
  </w:style>
  <w:style w:type="character" w:customStyle="1" w:styleId="Heading2Char">
    <w:name w:val="Heading 2 Char"/>
    <w:basedOn w:val="DefaultParagraphFont"/>
    <w:link w:val="Heading2"/>
    <w:uiPriority w:val="9"/>
    <w:rsid w:val="00B63392"/>
    <w:rPr>
      <w:rFonts w:asciiTheme="majorHAnsi" w:eastAsiaTheme="majorEastAsia" w:hAnsiTheme="majorHAnsi" w:cstheme="majorBidi"/>
      <w:b/>
      <w:caps/>
      <w:sz w:val="24"/>
      <w:szCs w:val="26"/>
    </w:rPr>
  </w:style>
  <w:style w:type="paragraph" w:styleId="ListBullet">
    <w:name w:val="List Bullet"/>
    <w:basedOn w:val="Normal"/>
    <w:uiPriority w:val="99"/>
    <w:unhideWhenUsed/>
    <w:rsid w:val="0050362B"/>
    <w:pPr>
      <w:numPr>
        <w:numId w:val="3"/>
      </w:numPr>
      <w:contextualSpacing/>
    </w:pPr>
  </w:style>
  <w:style w:type="paragraph" w:styleId="Revision">
    <w:name w:val="Revision"/>
    <w:hidden/>
    <w:uiPriority w:val="99"/>
    <w:semiHidden/>
    <w:rsid w:val="00623786"/>
    <w:pPr>
      <w:spacing w:after="0" w:line="240" w:lineRule="auto"/>
    </w:pPr>
    <w:rPr>
      <w:rFonts w:eastAsia="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5028384">
      <w:bodyDiv w:val="1"/>
      <w:marLeft w:val="0"/>
      <w:marRight w:val="0"/>
      <w:marTop w:val="0"/>
      <w:marBottom w:val="0"/>
      <w:divBdr>
        <w:top w:val="none" w:sz="0" w:space="0" w:color="auto"/>
        <w:left w:val="none" w:sz="0" w:space="0" w:color="auto"/>
        <w:bottom w:val="none" w:sz="0" w:space="0" w:color="auto"/>
        <w:right w:val="none" w:sz="0" w:space="0" w:color="auto"/>
      </w:divBdr>
    </w:div>
    <w:div w:id="448596031">
      <w:bodyDiv w:val="1"/>
      <w:marLeft w:val="0"/>
      <w:marRight w:val="0"/>
      <w:marTop w:val="0"/>
      <w:marBottom w:val="0"/>
      <w:divBdr>
        <w:top w:val="none" w:sz="0" w:space="0" w:color="auto"/>
        <w:left w:val="none" w:sz="0" w:space="0" w:color="auto"/>
        <w:bottom w:val="none" w:sz="0" w:space="0" w:color="auto"/>
        <w:right w:val="none" w:sz="0" w:space="0" w:color="auto"/>
      </w:divBdr>
      <w:divsChild>
        <w:div w:id="1574730592">
          <w:marLeft w:val="0"/>
          <w:marRight w:val="0"/>
          <w:marTop w:val="0"/>
          <w:marBottom w:val="0"/>
          <w:divBdr>
            <w:top w:val="none" w:sz="0" w:space="0" w:color="auto"/>
            <w:left w:val="none" w:sz="0" w:space="0" w:color="auto"/>
            <w:bottom w:val="none" w:sz="0" w:space="0" w:color="auto"/>
            <w:right w:val="none" w:sz="0" w:space="0" w:color="auto"/>
          </w:divBdr>
        </w:div>
        <w:div w:id="1041053663">
          <w:marLeft w:val="0"/>
          <w:marRight w:val="0"/>
          <w:marTop w:val="0"/>
          <w:marBottom w:val="0"/>
          <w:divBdr>
            <w:top w:val="none" w:sz="0" w:space="0" w:color="auto"/>
            <w:left w:val="none" w:sz="0" w:space="0" w:color="auto"/>
            <w:bottom w:val="none" w:sz="0" w:space="0" w:color="auto"/>
            <w:right w:val="none" w:sz="0" w:space="0" w:color="auto"/>
          </w:divBdr>
        </w:div>
        <w:div w:id="1988701558">
          <w:marLeft w:val="0"/>
          <w:marRight w:val="0"/>
          <w:marTop w:val="0"/>
          <w:marBottom w:val="0"/>
          <w:divBdr>
            <w:top w:val="none" w:sz="0" w:space="0" w:color="auto"/>
            <w:left w:val="none" w:sz="0" w:space="0" w:color="auto"/>
            <w:bottom w:val="none" w:sz="0" w:space="0" w:color="auto"/>
            <w:right w:val="none" w:sz="0" w:space="0" w:color="auto"/>
          </w:divBdr>
        </w:div>
      </w:divsChild>
    </w:div>
    <w:div w:id="1133867612">
      <w:bodyDiv w:val="1"/>
      <w:marLeft w:val="0"/>
      <w:marRight w:val="0"/>
      <w:marTop w:val="0"/>
      <w:marBottom w:val="0"/>
      <w:divBdr>
        <w:top w:val="none" w:sz="0" w:space="0" w:color="auto"/>
        <w:left w:val="none" w:sz="0" w:space="0" w:color="auto"/>
        <w:bottom w:val="none" w:sz="0" w:space="0" w:color="auto"/>
        <w:right w:val="none" w:sz="0" w:space="0" w:color="auto"/>
      </w:divBdr>
    </w:div>
    <w:div w:id="1528905117">
      <w:bodyDiv w:val="1"/>
      <w:marLeft w:val="0"/>
      <w:marRight w:val="0"/>
      <w:marTop w:val="0"/>
      <w:marBottom w:val="0"/>
      <w:divBdr>
        <w:top w:val="none" w:sz="0" w:space="0" w:color="auto"/>
        <w:left w:val="none" w:sz="0" w:space="0" w:color="auto"/>
        <w:bottom w:val="none" w:sz="0" w:space="0" w:color="auto"/>
        <w:right w:val="none" w:sz="0" w:space="0" w:color="auto"/>
      </w:divBdr>
    </w:div>
    <w:div w:id="1616250552">
      <w:bodyDiv w:val="1"/>
      <w:marLeft w:val="0"/>
      <w:marRight w:val="0"/>
      <w:marTop w:val="0"/>
      <w:marBottom w:val="0"/>
      <w:divBdr>
        <w:top w:val="none" w:sz="0" w:space="0" w:color="auto"/>
        <w:left w:val="none" w:sz="0" w:space="0" w:color="auto"/>
        <w:bottom w:val="none" w:sz="0" w:space="0" w:color="auto"/>
        <w:right w:val="none" w:sz="0" w:space="0" w:color="auto"/>
      </w:divBdr>
    </w:div>
    <w:div w:id="199328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CDB5-D7A2-4728-9830-6CA771068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18627</Words>
  <Characters>106175</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124553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Eastwood</dc:creator>
  <cp:lastModifiedBy>Arushri Swarup</cp:lastModifiedBy>
  <cp:revision>2</cp:revision>
  <cp:lastPrinted>2017-05-17T19:54:00Z</cp:lastPrinted>
  <dcterms:created xsi:type="dcterms:W3CDTF">2017-08-03T22:01:00Z</dcterms:created>
  <dcterms:modified xsi:type="dcterms:W3CDTF">2017-08-03T22:01:00Z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f75c403c-dbab-3ebc-8aa5-c8071b139001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User Name_1">
    <vt:lpwstr>kyle.eastwood@mail.utoronto.ca@www.mendeley.com</vt:lpwstr>
  </property>
</Properties>
</file>