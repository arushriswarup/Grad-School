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docProps/custom.xml" ContentType="application/vnd.openxmlformats-officedocument.custom-propertie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commentsExtended.xml" ContentType="application/vnd.openxmlformats-officedocument.wordprocessingml.commentsExtended+xml"/>
  <Override PartName="/word/webSettings.xml" ContentType="application/vnd.openxmlformats-officedocument.wordprocessingml.webSettings+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rPr>
        <w:id w:val="1208679774"/>
        <w:docPartObj>
          <w:docPartGallery w:val="Cover Pages"/>
          <w:docPartUnique/>
        </w:docPartObj>
      </w:sdtPr>
      <w:sdtEndPr>
        <w:rPr>
          <w:rFonts w:asciiTheme="minorHAnsi" w:eastAsiaTheme="minorEastAsia" w:hAnsiTheme="minorHAnsi" w:cstheme="minorBidi"/>
          <w:caps w:val="0"/>
          <w:lang w:val="en-CA"/>
        </w:rPr>
      </w:sdtEndPr>
      <w:sdtContent>
        <w:tbl>
          <w:tblPr>
            <w:tblW w:w="5033" w:type="pct"/>
            <w:jc w:val="center"/>
            <w:tblLook w:val="04A0"/>
          </w:tblPr>
          <w:tblGrid>
            <w:gridCol w:w="10364"/>
          </w:tblGrid>
          <w:tr w:rsidR="00542D59" w:rsidTr="00F7337C">
            <w:trPr>
              <w:trHeight w:val="2905"/>
              <w:jc w:val="center"/>
            </w:trPr>
            <w:tc>
              <w:tcPr>
                <w:tcW w:w="5000" w:type="pct"/>
              </w:tcPr>
              <w:p w:rsidR="00542D59" w:rsidRDefault="00542D59" w:rsidP="00663FF9">
                <w:pPr>
                  <w:pStyle w:val="NoSpacing"/>
                  <w:jc w:val="both"/>
                  <w:rPr>
                    <w:rFonts w:asciiTheme="majorHAnsi" w:eastAsiaTheme="majorEastAsia" w:hAnsiTheme="majorHAnsi" w:cstheme="majorBidi"/>
                    <w:caps/>
                  </w:rPr>
                </w:pPr>
              </w:p>
            </w:tc>
          </w:tr>
          <w:tr w:rsidR="00542D59" w:rsidTr="00F7337C">
            <w:trPr>
              <w:trHeight w:val="1452"/>
              <w:jc w:val="center"/>
            </w:trPr>
            <w:sdt>
              <w:sdtPr>
                <w:rPr>
                  <w:sz w:val="36"/>
                  <w:lang w:val="en-CA"/>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5B9BD5" w:themeColor="accent1"/>
                    </w:tcBorders>
                    <w:vAlign w:val="center"/>
                  </w:tcPr>
                  <w:p w:rsidR="00542D59" w:rsidRPr="00542D59" w:rsidRDefault="00542D59" w:rsidP="00956A6B">
                    <w:pPr>
                      <w:pStyle w:val="NoSpacing"/>
                      <w:jc w:val="center"/>
                      <w:rPr>
                        <w:rFonts w:asciiTheme="majorHAnsi" w:eastAsiaTheme="majorEastAsia" w:hAnsiTheme="majorHAnsi" w:cstheme="majorBidi"/>
                        <w:sz w:val="36"/>
                        <w:szCs w:val="80"/>
                      </w:rPr>
                    </w:pPr>
                    <w:r w:rsidRPr="00542D59">
                      <w:rPr>
                        <w:sz w:val="36"/>
                        <w:lang w:val="en-CA"/>
                      </w:rPr>
                      <w:t>Developing Instruments to Facilitate Endoscopic Ear Surgery</w:t>
                    </w:r>
                  </w:p>
                </w:tc>
              </w:sdtContent>
            </w:sdt>
          </w:tr>
          <w:tr w:rsidR="00542D59" w:rsidTr="00F7337C">
            <w:trPr>
              <w:trHeight w:val="726"/>
              <w:jc w:val="center"/>
            </w:trPr>
            <w:sdt>
              <w:sdtPr>
                <w:rPr>
                  <w:sz w:val="28"/>
                  <w:lang w:val="en-CA"/>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5B9BD5" w:themeColor="accent1"/>
                    </w:tcBorders>
                    <w:vAlign w:val="center"/>
                  </w:tcPr>
                  <w:p w:rsidR="00542D59" w:rsidRPr="00956A6B" w:rsidRDefault="00542D59" w:rsidP="00956A6B">
                    <w:pPr>
                      <w:pStyle w:val="NoSpacing"/>
                      <w:jc w:val="center"/>
                      <w:rPr>
                        <w:rFonts w:asciiTheme="majorHAnsi" w:eastAsiaTheme="majorEastAsia" w:hAnsiTheme="majorHAnsi" w:cstheme="majorBidi"/>
                        <w:sz w:val="28"/>
                        <w:szCs w:val="44"/>
                      </w:rPr>
                    </w:pPr>
                    <w:r w:rsidRPr="00956A6B">
                      <w:rPr>
                        <w:sz w:val="28"/>
                        <w:lang w:val="en-CA"/>
                      </w:rPr>
                      <w:t>Thesis Progress Report</w:t>
                    </w:r>
                    <w:r w:rsidR="001E221F" w:rsidRPr="00956A6B">
                      <w:rPr>
                        <w:sz w:val="28"/>
                        <w:lang w:val="en-CA"/>
                      </w:rPr>
                      <w:t xml:space="preserve"> </w:t>
                    </w:r>
                  </w:p>
                </w:tc>
              </w:sdtContent>
            </w:sdt>
          </w:tr>
          <w:tr w:rsidR="00542D59" w:rsidTr="00F7337C">
            <w:trPr>
              <w:trHeight w:val="363"/>
              <w:jc w:val="center"/>
            </w:trPr>
            <w:tc>
              <w:tcPr>
                <w:tcW w:w="5000" w:type="pct"/>
                <w:vAlign w:val="center"/>
              </w:tcPr>
              <w:p w:rsidR="00542D59" w:rsidRPr="00956A6B" w:rsidRDefault="001E221F" w:rsidP="00956A6B">
                <w:pPr>
                  <w:pStyle w:val="NoSpacing"/>
                  <w:jc w:val="center"/>
                  <w:rPr>
                    <w:sz w:val="24"/>
                  </w:rPr>
                </w:pPr>
                <w:r w:rsidRPr="00956A6B">
                  <w:rPr>
                    <w:sz w:val="24"/>
                  </w:rPr>
                  <w:t>Institute for Biomaterials and Biomedical Engineering</w:t>
                </w:r>
              </w:p>
              <w:p w:rsidR="001E221F" w:rsidRPr="00956A6B" w:rsidRDefault="001E221F" w:rsidP="00956A6B">
                <w:pPr>
                  <w:pStyle w:val="NoSpacing"/>
                  <w:jc w:val="center"/>
                  <w:rPr>
                    <w:sz w:val="24"/>
                  </w:rPr>
                </w:pPr>
                <w:r w:rsidRPr="00956A6B">
                  <w:rPr>
                    <w:sz w:val="24"/>
                  </w:rPr>
                  <w:t>Faculty of Applied Science and Engineering</w:t>
                </w:r>
              </w:p>
              <w:p w:rsidR="001E221F" w:rsidRDefault="001E221F" w:rsidP="00956A6B">
                <w:pPr>
                  <w:pStyle w:val="NoSpacing"/>
                  <w:jc w:val="center"/>
                  <w:rPr>
                    <w:sz w:val="24"/>
                  </w:rPr>
                </w:pPr>
                <w:r w:rsidRPr="00956A6B">
                  <w:rPr>
                    <w:sz w:val="24"/>
                  </w:rPr>
                  <w:t>University of Toronto</w:t>
                </w:r>
              </w:p>
              <w:p w:rsidR="00F96112" w:rsidRDefault="00F96112" w:rsidP="00956A6B">
                <w:pPr>
                  <w:pStyle w:val="NoSpacing"/>
                  <w:jc w:val="center"/>
                  <w:rPr>
                    <w:sz w:val="24"/>
                  </w:rPr>
                </w:pPr>
              </w:p>
              <w:p w:rsidR="00F96112" w:rsidRDefault="00F96112" w:rsidP="00956A6B">
                <w:pPr>
                  <w:pStyle w:val="NoSpacing"/>
                  <w:jc w:val="center"/>
                  <w:rPr>
                    <w:sz w:val="24"/>
                  </w:rPr>
                </w:pPr>
                <w:r>
                  <w:rPr>
                    <w:sz w:val="24"/>
                  </w:rPr>
                  <w:t>Centre for Image Guided Innovation and Therapeutic Intervention</w:t>
                </w:r>
              </w:p>
              <w:p w:rsidR="00F96112" w:rsidRPr="00956A6B" w:rsidRDefault="00F96112" w:rsidP="00956A6B">
                <w:pPr>
                  <w:pStyle w:val="NoSpacing"/>
                  <w:jc w:val="center"/>
                  <w:rPr>
                    <w:sz w:val="28"/>
                  </w:rPr>
                </w:pPr>
                <w:r>
                  <w:rPr>
                    <w:sz w:val="24"/>
                  </w:rPr>
                  <w:t>The Hospital for Sick Children, Toronto</w:t>
                </w:r>
              </w:p>
            </w:tc>
          </w:tr>
          <w:tr w:rsidR="001E221F" w:rsidTr="00F7337C">
            <w:trPr>
              <w:trHeight w:val="363"/>
              <w:jc w:val="center"/>
            </w:trPr>
            <w:tc>
              <w:tcPr>
                <w:tcW w:w="5000" w:type="pct"/>
                <w:vAlign w:val="center"/>
              </w:tcPr>
              <w:p w:rsidR="001E221F" w:rsidRPr="00956A6B" w:rsidRDefault="001E221F" w:rsidP="00956A6B">
                <w:pPr>
                  <w:pStyle w:val="NoSpacing"/>
                  <w:jc w:val="center"/>
                  <w:rPr>
                    <w:bCs/>
                  </w:rPr>
                </w:pPr>
              </w:p>
            </w:tc>
          </w:tr>
          <w:tr w:rsidR="00542D59" w:rsidTr="00F7337C">
            <w:trPr>
              <w:trHeight w:val="363"/>
              <w:jc w:val="center"/>
            </w:trPr>
            <w:sdt>
              <w:sdtPr>
                <w:rPr>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542D59" w:rsidRPr="00956A6B" w:rsidRDefault="00542D59" w:rsidP="00956A6B">
                    <w:pPr>
                      <w:pStyle w:val="NoSpacing"/>
                      <w:jc w:val="center"/>
                      <w:rPr>
                        <w:bCs/>
                      </w:rPr>
                    </w:pPr>
                    <w:r w:rsidRPr="00956A6B">
                      <w:rPr>
                        <w:bCs/>
                        <w:lang w:val="en-CA"/>
                      </w:rPr>
                      <w:t>Arushri Swarup</w:t>
                    </w:r>
                  </w:p>
                </w:tc>
              </w:sdtContent>
            </w:sdt>
          </w:tr>
          <w:tr w:rsidR="007E5260" w:rsidTr="00F7337C">
            <w:trPr>
              <w:trHeight w:val="363"/>
              <w:jc w:val="center"/>
            </w:trPr>
            <w:tc>
              <w:tcPr>
                <w:tcW w:w="5000" w:type="pct"/>
                <w:vAlign w:val="center"/>
              </w:tcPr>
              <w:p w:rsidR="007E5260" w:rsidRDefault="007E5260" w:rsidP="00956A6B">
                <w:pPr>
                  <w:pStyle w:val="NoSpacing"/>
                  <w:jc w:val="center"/>
                  <w:rPr>
                    <w:bCs/>
                  </w:rPr>
                </w:pPr>
                <w:r>
                  <w:rPr>
                    <w:bCs/>
                  </w:rPr>
                  <w:t>arushri.swarup@mail.utoronto.ca</w:t>
                </w:r>
              </w:p>
            </w:tc>
          </w:tr>
          <w:tr w:rsidR="001E221F" w:rsidTr="00F7337C">
            <w:trPr>
              <w:trHeight w:val="363"/>
              <w:jc w:val="center"/>
            </w:trPr>
            <w:tc>
              <w:tcPr>
                <w:tcW w:w="5000" w:type="pct"/>
                <w:vAlign w:val="center"/>
              </w:tcPr>
              <w:p w:rsidR="001E221F" w:rsidRPr="00956A6B" w:rsidRDefault="001E221F" w:rsidP="00956A6B">
                <w:pPr>
                  <w:pStyle w:val="NoSpacing"/>
                  <w:jc w:val="center"/>
                  <w:rPr>
                    <w:bCs/>
                  </w:rPr>
                </w:pPr>
                <w:r w:rsidRPr="00956A6B">
                  <w:rPr>
                    <w:bCs/>
                  </w:rPr>
                  <w:t>Supervisor: Dr. Adrian Lewis James</w:t>
                </w:r>
              </w:p>
              <w:p w:rsidR="001E221F" w:rsidRPr="00956A6B" w:rsidRDefault="001E221F" w:rsidP="00956A6B">
                <w:pPr>
                  <w:pStyle w:val="NoSpacing"/>
                  <w:jc w:val="center"/>
                  <w:rPr>
                    <w:bCs/>
                  </w:rPr>
                </w:pPr>
                <w:r w:rsidRPr="00956A6B">
                  <w:rPr>
                    <w:bCs/>
                  </w:rPr>
                  <w:t>Co-Supervisor: Dr. Jan Andrysek</w:t>
                </w:r>
              </w:p>
            </w:tc>
          </w:tr>
          <w:tr w:rsidR="00542D59" w:rsidTr="00F7337C">
            <w:trPr>
              <w:trHeight w:val="363"/>
              <w:jc w:val="center"/>
            </w:trPr>
            <w:sdt>
              <w:sdtPr>
                <w:rPr>
                  <w:bCs/>
                </w:rPr>
                <w:alias w:val="Date"/>
                <w:id w:val="516659546"/>
                <w:dataBinding w:prefixMappings="xmlns:ns0='http://schemas.microsoft.com/office/2006/coverPageProps'" w:xpath="/ns0:CoverPageProperties[1]/ns0:PublishDate[1]" w:storeItemID="{55AF091B-3C7A-41E3-B477-F2FDAA23CFDA}"/>
                <w:date w:fullDate="2017-10-19T00:00:00Z">
                  <w:dateFormat w:val="M/d/yyyy"/>
                  <w:lid w:val="en-US"/>
                  <w:storeMappedDataAs w:val="dateTime"/>
                  <w:calendar w:val="gregorian"/>
                </w:date>
              </w:sdtPr>
              <w:sdtContent>
                <w:tc>
                  <w:tcPr>
                    <w:tcW w:w="5000" w:type="pct"/>
                    <w:vAlign w:val="center"/>
                  </w:tcPr>
                  <w:p w:rsidR="00542D59" w:rsidRPr="00956A6B" w:rsidRDefault="001E221F" w:rsidP="00956A6B">
                    <w:pPr>
                      <w:pStyle w:val="NoSpacing"/>
                      <w:jc w:val="center"/>
                      <w:rPr>
                        <w:bCs/>
                      </w:rPr>
                    </w:pPr>
                    <w:r w:rsidRPr="00956A6B">
                      <w:rPr>
                        <w:bCs/>
                      </w:rPr>
                      <w:t>10/19/2017</w:t>
                    </w:r>
                  </w:p>
                </w:tc>
              </w:sdtContent>
            </w:sdt>
          </w:tr>
        </w:tbl>
        <w:p w:rsidR="00542D59" w:rsidRDefault="00542D59" w:rsidP="00663FF9">
          <w:pPr>
            <w:jc w:val="both"/>
          </w:pPr>
        </w:p>
        <w:p w:rsidR="00542D59" w:rsidRDefault="00542D59" w:rsidP="00663FF9">
          <w:pPr>
            <w:jc w:val="both"/>
          </w:pPr>
        </w:p>
        <w:tbl>
          <w:tblPr>
            <w:tblpPr w:leftFromText="187" w:rightFromText="187" w:horzAnchor="margin" w:tblpXSpec="center" w:tblpYSpec="bottom"/>
            <w:tblW w:w="5000" w:type="pct"/>
            <w:tblLook w:val="04A0"/>
          </w:tblPr>
          <w:tblGrid>
            <w:gridCol w:w="10296"/>
          </w:tblGrid>
          <w:tr w:rsidR="00542D59">
            <w:tc>
              <w:tcPr>
                <w:tcW w:w="5000" w:type="pct"/>
              </w:tcPr>
              <w:p w:rsidR="00542D59" w:rsidRDefault="007E5260" w:rsidP="00663FF9">
                <w:pPr>
                  <w:pStyle w:val="NoSpacing"/>
                  <w:jc w:val="both"/>
                </w:pPr>
                <w:r w:rsidRPr="007E5260">
                  <w:rPr>
                    <w:noProof/>
                    <w:sz w:val="24"/>
                    <w:lang w:eastAsia="zh-TW"/>
                  </w:rPr>
                  <w:pict>
                    <v:shapetype id="_x0000_t202" coordsize="21600,21600" o:spt="202" path="m,l,21600r21600,l21600,xe">
                      <v:stroke joinstyle="miter"/>
                      <v:path gradientshapeok="t" o:connecttype="rect"/>
                    </v:shapetype>
                    <v:shape id="_x0000_s1051" type="#_x0000_t202" style="position:absolute;left:0;text-align:left;margin-left:10.35pt;margin-top:12.95pt;width:450.45pt;height:66pt;z-index:251701248;mso-width-relative:margin;mso-height-relative:margin" filled="f" stroked="f">
                      <v:textbox>
                        <w:txbxContent>
                          <w:p w:rsidR="007E5260" w:rsidRDefault="007E5260">
                            <w:r w:rsidRPr="007E5260">
                              <w:drawing>
                                <wp:inline distT="0" distB="0" distL="0" distR="0">
                                  <wp:extent cx="1581150" cy="402364"/>
                                  <wp:effectExtent l="19050" t="0" r="0" b="0"/>
                                  <wp:docPr id="3" name="Picture 1" descr="C:\Users\arushri swarup\Downloads\cigiti 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ushri swarup\Downloads\cigiti logo.gif"/>
                                          <pic:cNvPicPr>
                                            <a:picLocks noChangeAspect="1" noChangeArrowheads="1"/>
                                          </pic:cNvPicPr>
                                        </pic:nvPicPr>
                                        <pic:blipFill>
                                          <a:blip r:embed="rId7"/>
                                          <a:srcRect/>
                                          <a:stretch>
                                            <a:fillRect/>
                                          </a:stretch>
                                        </pic:blipFill>
                                        <pic:spPr bwMode="auto">
                                          <a:xfrm>
                                            <a:off x="0" y="0"/>
                                            <a:ext cx="1579326" cy="401900"/>
                                          </a:xfrm>
                                          <a:prstGeom prst="rect">
                                            <a:avLst/>
                                          </a:prstGeom>
                                          <a:noFill/>
                                          <a:ln w="9525">
                                            <a:noFill/>
                                            <a:miter lim="800000"/>
                                            <a:headEnd/>
                                            <a:tailEnd/>
                                          </a:ln>
                                        </pic:spPr>
                                      </pic:pic>
                                    </a:graphicData>
                                  </a:graphic>
                                </wp:inline>
                              </w:drawing>
                            </w:r>
                            <w:r>
                              <w:t xml:space="preserve">   </w:t>
                            </w:r>
                            <w:r>
                              <w:rPr>
                                <w:noProof/>
                                <w:lang w:val="en-CA" w:eastAsia="en-CA" w:bidi="ar-SA"/>
                              </w:rPr>
                              <w:drawing>
                                <wp:inline distT="0" distB="0" distL="0" distR="0">
                                  <wp:extent cx="1332956" cy="451619"/>
                                  <wp:effectExtent l="19050" t="0" r="544" b="0"/>
                                  <wp:docPr id="4" name="Picture 2" descr="C:\Users\arushri swarup\Downloads\SickKids-foundation-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rushri swarup\Downloads\SickKids-foundation-logo.jpg"/>
                                          <pic:cNvPicPr>
                                            <a:picLocks noChangeAspect="1" noChangeArrowheads="1"/>
                                          </pic:cNvPicPr>
                                        </pic:nvPicPr>
                                        <pic:blipFill>
                                          <a:blip r:embed="rId8"/>
                                          <a:srcRect b="31073"/>
                                          <a:stretch>
                                            <a:fillRect/>
                                          </a:stretch>
                                        </pic:blipFill>
                                        <pic:spPr bwMode="auto">
                                          <a:xfrm>
                                            <a:off x="0" y="0"/>
                                            <a:ext cx="1334290" cy="452071"/>
                                          </a:xfrm>
                                          <a:prstGeom prst="rect">
                                            <a:avLst/>
                                          </a:prstGeom>
                                          <a:noFill/>
                                          <a:ln w="9525">
                                            <a:noFill/>
                                            <a:miter lim="800000"/>
                                            <a:headEnd/>
                                            <a:tailEnd/>
                                          </a:ln>
                                        </pic:spPr>
                                      </pic:pic>
                                    </a:graphicData>
                                  </a:graphic>
                                </wp:inline>
                              </w:drawing>
                            </w:r>
                            <w:r>
                              <w:t xml:space="preserve">       </w:t>
                            </w:r>
                            <w:r>
                              <w:rPr>
                                <w:noProof/>
                                <w:lang w:val="en-CA" w:eastAsia="en-CA" w:bidi="ar-SA"/>
                              </w:rPr>
                              <w:drawing>
                                <wp:inline distT="0" distB="0" distL="0" distR="0">
                                  <wp:extent cx="2031819" cy="515010"/>
                                  <wp:effectExtent l="19050" t="0" r="0" b="0"/>
                                  <wp:docPr id="5" name="Picture 3" descr="C:\Users\arushri swarup\Downloads\ibbme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ushri swarup\Downloads\ibbme logo.png"/>
                                          <pic:cNvPicPr>
                                            <a:picLocks noChangeAspect="1" noChangeArrowheads="1"/>
                                          </pic:cNvPicPr>
                                        </pic:nvPicPr>
                                        <pic:blipFill>
                                          <a:blip r:embed="rId9"/>
                                          <a:srcRect/>
                                          <a:stretch>
                                            <a:fillRect/>
                                          </a:stretch>
                                        </pic:blipFill>
                                        <pic:spPr bwMode="auto">
                                          <a:xfrm>
                                            <a:off x="0" y="0"/>
                                            <a:ext cx="2044802" cy="518301"/>
                                          </a:xfrm>
                                          <a:prstGeom prst="rect">
                                            <a:avLst/>
                                          </a:prstGeom>
                                          <a:noFill/>
                                          <a:ln w="9525">
                                            <a:noFill/>
                                            <a:miter lim="800000"/>
                                            <a:headEnd/>
                                            <a:tailEnd/>
                                          </a:ln>
                                        </pic:spPr>
                                      </pic:pic>
                                    </a:graphicData>
                                  </a:graphic>
                                </wp:inline>
                              </w:drawing>
                            </w:r>
                          </w:p>
                        </w:txbxContent>
                      </v:textbox>
                    </v:shape>
                  </w:pict>
                </w:r>
              </w:p>
            </w:tc>
          </w:tr>
        </w:tbl>
        <w:p w:rsidR="00542D59" w:rsidRDefault="00542D59" w:rsidP="00663FF9">
          <w:pPr>
            <w:jc w:val="both"/>
          </w:pPr>
        </w:p>
        <w:p w:rsidR="004D74E0" w:rsidRDefault="00542D59" w:rsidP="004D74E0">
          <w:pPr>
            <w:jc w:val="both"/>
            <w:rPr>
              <w:lang w:val="en-CA"/>
            </w:rPr>
          </w:pPr>
          <w:r>
            <w:rPr>
              <w:lang w:val="en-CA"/>
            </w:rPr>
            <w:br w:type="page"/>
          </w:r>
        </w:p>
      </w:sdtContent>
    </w:sdt>
    <w:p w:rsidR="00CA67D3" w:rsidRDefault="0042119C" w:rsidP="0042119C">
      <w:pPr>
        <w:pStyle w:val="Heading2"/>
        <w:spacing w:line="240" w:lineRule="auto"/>
        <w:contextualSpacing/>
        <w:rPr>
          <w:lang w:val="en-CA"/>
        </w:rPr>
      </w:pPr>
      <w:r>
        <w:rPr>
          <w:lang w:val="en-CA"/>
        </w:rPr>
        <w:lastRenderedPageBreak/>
        <w:t xml:space="preserve">1. </w:t>
      </w:r>
      <w:r w:rsidR="00CA67D3">
        <w:rPr>
          <w:lang w:val="en-CA"/>
        </w:rPr>
        <w:t>Introduction</w:t>
      </w:r>
      <w:r w:rsidR="00320246">
        <w:rPr>
          <w:lang w:val="en-CA"/>
        </w:rPr>
        <w:t xml:space="preserve"> and Literature </w:t>
      </w:r>
      <w:commentRangeStart w:id="0"/>
      <w:commentRangeStart w:id="1"/>
      <w:r w:rsidR="00320246">
        <w:rPr>
          <w:lang w:val="en-CA"/>
        </w:rPr>
        <w:t>Review</w:t>
      </w:r>
      <w:commentRangeEnd w:id="0"/>
      <w:r w:rsidR="002359D2">
        <w:rPr>
          <w:rStyle w:val="CommentReference"/>
          <w:rFonts w:asciiTheme="minorHAnsi" w:eastAsiaTheme="minorEastAsia" w:hAnsiTheme="minorHAnsi" w:cstheme="minorBidi"/>
          <w:b w:val="0"/>
          <w:bCs w:val="0"/>
        </w:rPr>
        <w:commentReference w:id="0"/>
      </w:r>
      <w:commentRangeEnd w:id="1"/>
      <w:r w:rsidR="00D46A58">
        <w:rPr>
          <w:rStyle w:val="CommentReference"/>
          <w:rFonts w:asciiTheme="minorHAnsi" w:eastAsiaTheme="minorEastAsia" w:hAnsiTheme="minorHAnsi" w:cstheme="minorBidi"/>
          <w:b w:val="0"/>
          <w:bCs w:val="0"/>
        </w:rPr>
        <w:commentReference w:id="1"/>
      </w:r>
    </w:p>
    <w:p w:rsidR="003B5C54" w:rsidRPr="00CA67D3" w:rsidRDefault="00CA67D3" w:rsidP="0042119C">
      <w:pPr>
        <w:pStyle w:val="Heading2"/>
        <w:spacing w:line="240" w:lineRule="auto"/>
        <w:contextualSpacing/>
        <w:jc w:val="both"/>
        <w:rPr>
          <w:lang w:val="en-CA"/>
        </w:rPr>
      </w:pPr>
      <w:r>
        <w:t xml:space="preserve">1.1. </w:t>
      </w:r>
      <w:r w:rsidR="009618CA">
        <w:t>Middle</w:t>
      </w:r>
      <w:r w:rsidR="003D0A2E">
        <w:t xml:space="preserve"> Ear S</w:t>
      </w:r>
      <w:r w:rsidR="003B5C54" w:rsidRPr="003B5C54">
        <w:t xml:space="preserve">urgery: </w:t>
      </w:r>
    </w:p>
    <w:p w:rsidR="0005404F" w:rsidRDefault="00BB4327" w:rsidP="0042119C">
      <w:pPr>
        <w:spacing w:after="0" w:line="240" w:lineRule="auto"/>
        <w:ind w:firstLine="720"/>
        <w:contextualSpacing/>
        <w:jc w:val="both"/>
      </w:pPr>
      <w:r>
        <w:t xml:space="preserve">Middle ear surgery is a type of </w:t>
      </w:r>
      <w:r w:rsidR="00542D59">
        <w:t>ear surgery</w:t>
      </w:r>
      <w:r w:rsidR="006819C8">
        <w:t xml:space="preserve">, or </w:t>
      </w:r>
      <w:proofErr w:type="spellStart"/>
      <w:r w:rsidR="006819C8">
        <w:t>otological</w:t>
      </w:r>
      <w:proofErr w:type="spellEnd"/>
      <w:r w:rsidR="006819C8">
        <w:t xml:space="preserve"> </w:t>
      </w:r>
      <w:proofErr w:type="gramStart"/>
      <w:r w:rsidR="006819C8">
        <w:t>surgery,</w:t>
      </w:r>
      <w:r>
        <w:t xml:space="preserve"> that</w:t>
      </w:r>
      <w:proofErr w:type="gramEnd"/>
      <w:r>
        <w:t xml:space="preserve"> is done to repair the ear drum (tympanoplasty), hearing bones (</w:t>
      </w:r>
      <w:proofErr w:type="spellStart"/>
      <w:r>
        <w:t>ossiculoplasty</w:t>
      </w:r>
      <w:proofErr w:type="spellEnd"/>
      <w:r>
        <w:t>) and remove tumors (cholesteatoma) that grow within the middle ear</w:t>
      </w:r>
      <w:r w:rsidR="00E04369">
        <w:t xml:space="preserve"> and mast</w:t>
      </w:r>
      <w:r w:rsidR="009B6B9A">
        <w:t>oid</w:t>
      </w:r>
      <w:r w:rsidR="00E04369">
        <w:t>.</w:t>
      </w:r>
      <w:r w:rsidR="0092468B">
        <w:t xml:space="preserve"> This type of surgery is challenging as it requires</w:t>
      </w:r>
      <w:r w:rsidR="00554C25">
        <w:t xml:space="preserve"> precise, microscopic</w:t>
      </w:r>
      <w:r w:rsidR="0092468B">
        <w:t xml:space="preserve"> </w:t>
      </w:r>
      <w:r w:rsidR="006D511C">
        <w:t xml:space="preserve">movements within a very confined volume in a highly sensitive region due to the presence of the facial nerve. </w:t>
      </w:r>
    </w:p>
    <w:p w:rsidR="00F7337C" w:rsidRPr="008479E5" w:rsidRDefault="00CA67D3" w:rsidP="009618CA">
      <w:pPr>
        <w:pStyle w:val="Heading3"/>
        <w:contextualSpacing/>
      </w:pPr>
      <w:r>
        <w:t>1.</w:t>
      </w:r>
      <w:r w:rsidR="009618CA">
        <w:t>1.</w:t>
      </w:r>
      <w:r w:rsidR="00856588">
        <w:t>1</w:t>
      </w:r>
      <w:r>
        <w:t xml:space="preserve">. </w:t>
      </w:r>
      <w:r w:rsidR="0092468B">
        <w:t xml:space="preserve">Microscopic vs. </w:t>
      </w:r>
      <w:r w:rsidR="003D0A2E">
        <w:t>Endoscopic Ear S</w:t>
      </w:r>
      <w:r w:rsidR="00F7337C" w:rsidRPr="003B5C54">
        <w:t>urgery:</w:t>
      </w:r>
    </w:p>
    <w:p w:rsidR="00F7337C" w:rsidRDefault="0092468B" w:rsidP="00663FF9">
      <w:pPr>
        <w:spacing w:after="0"/>
        <w:ind w:firstLine="720"/>
        <w:contextualSpacing/>
        <w:jc w:val="both"/>
      </w:pPr>
      <w:r>
        <w:t xml:space="preserve">Traditionally, </w:t>
      </w:r>
      <w:r w:rsidR="001D6755">
        <w:t xml:space="preserve">the middle ear space is accessed </w:t>
      </w:r>
      <w:r>
        <w:t>by</w:t>
      </w:r>
      <w:r w:rsidR="009618CA">
        <w:t xml:space="preserve"> cutting away tissue</w:t>
      </w:r>
      <w:r>
        <w:t xml:space="preserve"> </w:t>
      </w:r>
      <w:r w:rsidR="009618CA">
        <w:t xml:space="preserve">through </w:t>
      </w:r>
      <w:r>
        <w:t xml:space="preserve">a </w:t>
      </w:r>
      <w:proofErr w:type="spellStart"/>
      <w:r>
        <w:t>postauricular</w:t>
      </w:r>
      <w:proofErr w:type="spellEnd"/>
      <w:r>
        <w:t xml:space="preserve"> incision, as shown in Panel 1 of </w:t>
      </w:r>
      <w:r w:rsidR="00F5696A">
        <w:fldChar w:fldCharType="begin"/>
      </w:r>
      <w:r>
        <w:instrText xml:space="preserve"> REF _Ref494929858 \h </w:instrText>
      </w:r>
      <w:r w:rsidR="00F5696A">
        <w:fldChar w:fldCharType="separate"/>
      </w:r>
      <w:r w:rsidR="00323919" w:rsidRPr="00992B8F">
        <w:t xml:space="preserve">Figure </w:t>
      </w:r>
      <w:r w:rsidR="00323919">
        <w:rPr>
          <w:noProof/>
        </w:rPr>
        <w:t>1</w:t>
      </w:r>
      <w:r w:rsidR="00F5696A">
        <w:fldChar w:fldCharType="end"/>
      </w:r>
      <w:r w:rsidR="001D6755">
        <w:t xml:space="preserve">; </w:t>
      </w:r>
      <w:r>
        <w:t xml:space="preserve">a microscope </w:t>
      </w:r>
      <w:r w:rsidR="001D6755">
        <w:t>is then used to</w:t>
      </w:r>
      <w:r>
        <w:t xml:space="preserve"> visualize the surgical field. This is an invasive method of surgery, resulting in a scar</w:t>
      </w:r>
      <w:r w:rsidR="00376A85">
        <w:t xml:space="preserve"> and longer hospital stay </w:t>
      </w:r>
      <w:r w:rsidR="00F5696A">
        <w:fldChar w:fldCharType="begin" w:fldLock="1"/>
      </w:r>
      <w:r w:rsidR="00376A85">
        <w:instrText>ADDIN CSL_CITATION { "citationItems" : [ { "id" : "ITEM-1", "itemData" : { "DOI" : "10.1016/j.ijporl.2015.08.025", "ISSN" : "01655876", "author" : [ { "dropping-particle" : "", "family" : "Nassif", "given" : "Nader", "non-dropping-particle" : "", "parse-names" : false, "suffix" : "" }, { "dropping-particle" : "", "family" : "Berlucchi", "given" : "Marco", "non-dropping-particle" : "", "parse-names" : false, "suffix" : "" }, { "dropping-particle" : "de", "family" : "Zinis", "given" : "Luca Oscar Redaelli", "non-dropping-particle" : "", "parse-names" : false, "suffix" : "" } ], "container-title" : "International Journal of Pediatric Otorhinolaryngology", "id" : "ITEM-1", "issue" : "11", "issued" : { "date-parts" : [ [ "2015" ] ] }, "note" : "NULL", "page" : "1860-1864", "publisher" : "Elsevier Ireland Ltd", "title" : "Tympanic membrane perforation in children: Endoscopic type I tympanoplasty, a newly technique, is it worthwhile?", "type" : "article-journal", "volume" : "79" }, "uris" : [ "http://www.mendeley.com/documents/?uuid=498bfdf2-b8de-4e11-8625-951e2f8b962f" ] } ], "mendeley" : { "formattedCitation" : "[1]", "plainTextFormattedCitation" : "[1]", "previouslyFormattedCitation" : "[1]" }, "properties" : { "noteIndex" : 0 }, "schema" : "https://github.com/citation-style-language/schema/raw/master/csl-citation.json" }</w:instrText>
      </w:r>
      <w:r w:rsidR="00F5696A">
        <w:fldChar w:fldCharType="separate"/>
      </w:r>
      <w:r w:rsidR="00376A85" w:rsidRPr="00376A85">
        <w:rPr>
          <w:noProof/>
        </w:rPr>
        <w:t>[1]</w:t>
      </w:r>
      <w:r w:rsidR="00F5696A">
        <w:fldChar w:fldCharType="end"/>
      </w:r>
      <w:r>
        <w:t xml:space="preserve">. </w:t>
      </w:r>
      <w:r w:rsidR="00FC549A">
        <w:t xml:space="preserve">A new approach to ear surgery </w:t>
      </w:r>
      <w:r w:rsidR="009618CA">
        <w:t>involves inserting an endoscope through the ear canal, a natural orifice,</w:t>
      </w:r>
      <w:r w:rsidR="00F7337C">
        <w:t xml:space="preserve"> </w:t>
      </w:r>
      <w:r w:rsidR="009618CA">
        <w:t xml:space="preserve">to </w:t>
      </w:r>
      <w:r w:rsidR="00F7337C">
        <w:t>provide direct access and a wide</w:t>
      </w:r>
      <w:r w:rsidR="00CA67D3">
        <w:t xml:space="preserve"> angle view into the middle ear</w:t>
      </w:r>
      <w:r w:rsidR="009618CA">
        <w:t>.</w:t>
      </w:r>
      <w:r w:rsidR="00CA67D3">
        <w:t xml:space="preserve"> Using an endoscope reduces</w:t>
      </w:r>
      <w:r w:rsidR="00F7337C">
        <w:t xml:space="preserve"> the time required to gain access, drill bone for exposure and close during middle ear surgery </w:t>
      </w:r>
      <w:r w:rsidR="00CA67D3">
        <w:t xml:space="preserve">and </w:t>
      </w:r>
      <w:r w:rsidR="001D6755">
        <w:t xml:space="preserve">enables </w:t>
      </w:r>
      <w:r w:rsidR="00CA67D3">
        <w:t>visualization of</w:t>
      </w:r>
      <w:r w:rsidR="00F7337C">
        <w:t xml:space="preserve"> hidden recesses within the middle ear</w:t>
      </w:r>
      <w:r w:rsidR="001D6755">
        <w:t>,</w:t>
      </w:r>
      <w:r w:rsidR="00F7337C">
        <w:t xml:space="preserve"> including the sinus tympani, anterior and posterior </w:t>
      </w:r>
      <w:proofErr w:type="spellStart"/>
      <w:r w:rsidR="00F7337C">
        <w:t>epitympanum</w:t>
      </w:r>
      <w:proofErr w:type="spellEnd"/>
      <w:r w:rsidR="00F7337C">
        <w:t xml:space="preserve"> and </w:t>
      </w:r>
      <w:proofErr w:type="spellStart"/>
      <w:r w:rsidR="00F7337C">
        <w:t>hypotympanum</w:t>
      </w:r>
      <w:proofErr w:type="spellEnd"/>
      <w:r w:rsidR="00F7337C">
        <w:t xml:space="preserve"> </w:t>
      </w:r>
      <w:r w:rsidR="00F5696A">
        <w:fldChar w:fldCharType="begin" w:fldLock="1"/>
      </w:r>
      <w:r w:rsidR="00376A85">
        <w:instrText>ADDIN CSL_CITATION { "citationItems" : [ { "id" : "ITEM-1", "itemData" : { "DOI" : "10.1002/lary.25410", "ISSN" : "0023852X", "author" : [ { "dropping-particle" : "", "family" : "Cohen", "given" : "Michael S.", "non-dropping-particle" : "", "parse-names" : false, "suffix" : "" }, { "dropping-particle" : "", "family" : "Landegger", "given" : "Lukas D.", "non-dropping-particle" : "", "parse-names" : false, "suffix" : "" }, { "dropping-particle" : "", "family" : "Kozin", "given" : "Elliott D.", "non-dropping-particle" : "", "parse-names" : false, "suffix" : "" }, { "dropping-particle" : "", "family" : "Lee", "given" : "Daniel J.", "non-dropping-particle" : "", "parse-names" : false, "suffix" : "" } ], "container-title" : "The Laryngoscope", "id" : "ITEM-1", "issued" : { "date-parts" : [ [ "2015" ] ] }, "page" : "n/a-n/a", "title" : "Pediatric endoscopic ear surgery in clinical practice: Lessons learned and early outcomes", "type" : "article-journal" }, "uris" : [ "http://www.mendeley.com/documents/?uuid=1a78d456-cb9b-4a14-836d-57ed46e1b801" ] } ], "mendeley" : { "formattedCitation" : "[2]", "plainTextFormattedCitation" : "[2]", "previouslyFormattedCitation" : "[2]" }, "properties" : { "noteIndex" : 0 }, "schema" : "https://github.com/citation-style-language/schema/raw/master/csl-citation.json" }</w:instrText>
      </w:r>
      <w:r w:rsidR="00F5696A">
        <w:fldChar w:fldCharType="separate"/>
      </w:r>
      <w:r w:rsidR="00376A85" w:rsidRPr="00376A85">
        <w:rPr>
          <w:noProof/>
        </w:rPr>
        <w:t>[2]</w:t>
      </w:r>
      <w:r w:rsidR="00F5696A">
        <w:fldChar w:fldCharType="end"/>
      </w:r>
      <w:r w:rsidR="00F5696A">
        <w:fldChar w:fldCharType="begin" w:fldLock="1"/>
      </w:r>
      <w:r w:rsidR="00376A85">
        <w:instrText>ADDIN CSL_CITATION { "citationItems" : [ { "id" : "ITEM-1", "itemData" : { "DOI" : "10.12998/wjcc.v3.i3.310", "ISSN" : "2307-8960", "PMID" : "25789304", "abstract" : "AIM: To present the United Kingdom's first case series of 70 otological cases of endoscopic and non-endoscopic ear surgeries.\\n\\nMETHODS: Prospective case series incorporating a range of endoscopic procedures performed using a 4 mm, 18 cm rigid endoscope, performed by a single surgeon at a single centre. Primary outcome measures included mean average pre and post-operative air-bone gap hearing thresholds and duration of surgery.\\n\\nRESULTS: Thirty-eight patients underwent endoscopic assisted ear surgery and 32 underwent non-endoscopic assisted ear surgery. In both surgical groups, there was a significant difference between pre and post-operative mean air-bone gaps (P = 0.02). Mean operating time was comparable between both groups. Eight patients developed post-operative complications.\\n\\nCONCLUSION: Endoscopic ear surgery can be performed safely in a range of otological procedures. This has the potential to become a well-established surgical option for middle ear surgery in the near future. Advantages and limitations are discussed.", "author" : [ { "dropping-particle" : "", "family" : "Kanona", "given" : "Hala", "non-dropping-particle" : "", "parse-names" : false, "suffix" : "" }, { "dropping-particle" : "", "family" : "Virk", "given" : "Jagdeep Singh", "non-dropping-particle" : "", "parse-names" : false, "suffix" : "" }, { "dropping-particle" : "", "family" : "Owa", "given" : "Anthony", "non-dropping-particle" : "", "parse-names" : false, "suffix" : "" } ], "container-title" : "World journal of clinical cases", "id" : "ITEM-1", "issue" : "3", "issued" : { "date-parts" : [ [ "2015" ] ] }, "page" : "310-7", "title" : "Endoscopic ear surgery: A case series and first United Kingdom experience.", "type" : "article-journal", "volume" : "3" }, "uris" : [ "http://www.mendeley.com/documents/?uuid=4befb8db-0369-4815-91b0-55bf86d80f7f" ] } ], "mendeley" : { "formattedCitation" : "[3]", "plainTextFormattedCitation" : "[3]", "previouslyFormattedCitation" : "[3]" }, "properties" : { "noteIndex" : 0 }, "schema" : "https://github.com/citation-style-language/schema/raw/master/csl-citation.json" }</w:instrText>
      </w:r>
      <w:r w:rsidR="00F5696A">
        <w:fldChar w:fldCharType="separate"/>
      </w:r>
      <w:r w:rsidR="00376A85" w:rsidRPr="00376A85">
        <w:rPr>
          <w:noProof/>
        </w:rPr>
        <w:t>[3]</w:t>
      </w:r>
      <w:r w:rsidR="00F5696A">
        <w:fldChar w:fldCharType="end"/>
      </w:r>
      <w:r w:rsidR="00F5696A">
        <w:rPr>
          <w:rFonts w:cs="Arial"/>
        </w:rPr>
        <w:fldChar w:fldCharType="begin" w:fldLock="1"/>
      </w:r>
      <w:r w:rsidR="00376A85">
        <w:rPr>
          <w:rFonts w:cs="Arial"/>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"http://www.mendeley.com/documents/?uuid=1bc76e47-85e5-4f7b-86c0-0ca1271421c2" ] } ], "mendeley" : { "formattedCitation" : "[4]", "plainTextFormattedCitation" : "[4]", "previouslyFormattedCitation" : "[4]" }, "properties" : { "noteIndex" : 0 }, "schema" : "https://github.com/citation-style-language/schema/raw/master/csl-citation.json" }</w:instrText>
      </w:r>
      <w:r w:rsidR="00F5696A">
        <w:rPr>
          <w:rFonts w:cs="Arial"/>
        </w:rPr>
        <w:fldChar w:fldCharType="separate"/>
      </w:r>
      <w:r w:rsidR="00376A85" w:rsidRPr="00376A85">
        <w:rPr>
          <w:rFonts w:cs="Arial"/>
          <w:noProof/>
        </w:rPr>
        <w:t>[4]</w:t>
      </w:r>
      <w:r w:rsidR="00F5696A">
        <w:rPr>
          <w:rFonts w:cs="Arial"/>
        </w:rPr>
        <w:fldChar w:fldCharType="end"/>
      </w:r>
      <w:r w:rsidR="00F5696A">
        <w:fldChar w:fldCharType="begin" w:fldLock="1"/>
      </w:r>
      <w:r w:rsidR="00376A85">
        <w:instrText>ADDIN CSL_CITATION { "citationItems" : [ { "id" : "ITEM-1", "itemData" : { "DOI" : "10.1097/MAO.0000000000000988", "ISSN" : "15374505", "PMID" : "26945313", "abstract" : "Introduction: The primary goal of chronic ear surgery is the creation of a safe, clean dry ear. For cholesteatomas, complete removal of disease is dependent on visualization. Conventional microscopy is adequate for most dissection, but various subregions of the middle ear are better visualized with endoscopy. Objective: The purpose of the present study was to quanti- tatively assess the improved visualization that endoscopes afford as compared with operating microscopes. Methods: Microscopic and endoscopic views were simulated using a three-dimensional model developed from temporal bone scans. Surface renderings of the ear canal and middle ear subsegments were defined and the percentage of visualization of each middle ear subsegment, both with and without ossicles, was then determined for the microscope as well as for 0-, 30-, and 45-degree endoscopes. Using this information, we analyzed which mode of visualization is best suited for dissection within a particular anatomical region. Results: Using a 0-degree scope provides significantly more visualization of every subregion, except the antrum, com- pared with a microscope. In addition, angled scopes permit visualizing significantly more surface area of every subre- gion of the middle ear than straight scopes or microscopes. Conclusions: Endoscopes offer advantages for cholesteatoma dissection in difficult-to-visualize areas including the sinus tympani and epitympanum.", "author" : [ { "dropping-particle" : "", "family" : "Bennett", "given" : "Marc L", "non-dropping-particle" : "", "parse-names" : false, "suffix" : "" }, { "dropping-particle" : "", "family" : "Zhang", "given" : "Dongqing", "non-dropping-particle" : "", "parse-names" : false, "suffix" : "" }, { "dropping-particle" : "", "family" : "Labadie", "given" : "Robert F", "non-dropping-particle" : "", "parse-names" : false, "suffix" : "" }, { "dropping-particle" : "", "family" : "Noble", "given" : "Jack H", "non-dropping-particle" : "", "parse-names" : false, "suffix" : "" } ], "container-title" : "Otology &amp; Neurotology", "id" : "ITEM-1", "issued" : { "date-parts" : [ [ "2016" ] ] }, "page" : "362-366", "title" : "Comparison of Middle Ear Visualization With Endoscopy and Microscopy", "type" : "article-journal", "volume" : "37" }, "uris" : [ "http://www.mendeley.com/documents/?uuid=da95f8db-85b7-4cdb-bd3e-6fd933a5db48" ] } ], "mendeley" : { "formattedCitation" : "[5]", "plainTextFormattedCitation" : "[5]", "previouslyFormattedCitation" : "[5]" }, "properties" : { "noteIndex" : 0 }, "schema" : "https://github.com/citation-style-language/schema/raw/master/csl-citation.json" }</w:instrText>
      </w:r>
      <w:r w:rsidR="00F5696A">
        <w:fldChar w:fldCharType="separate"/>
      </w:r>
      <w:r w:rsidR="00376A85" w:rsidRPr="00376A85">
        <w:rPr>
          <w:noProof/>
        </w:rPr>
        <w:t>[5]</w:t>
      </w:r>
      <w:r w:rsidR="00F5696A">
        <w:fldChar w:fldCharType="end"/>
      </w:r>
      <w:r w:rsidR="00F7337C">
        <w:t>. As well, the endoscope allo</w:t>
      </w:r>
      <w:bookmarkStart w:id="2" w:name="_GoBack"/>
      <w:bookmarkEnd w:id="2"/>
      <w:r w:rsidR="00F7337C">
        <w:t>ws visualization past the shaft of the instrument, such as the drill, which is a problem during microscopic surgery</w:t>
      </w:r>
      <w:r w:rsidR="00CA67D3">
        <w:t xml:space="preserve"> </w:t>
      </w:r>
      <w:r w:rsidR="00F5696A">
        <w:fldChar w:fldCharType="begin" w:fldLock="1"/>
      </w:r>
      <w:r w:rsidR="00376A85">
        <w:instrText>ADDIN CSL_CITATION { "citationItems" : [ { "id" : "ITEM-1", "itemData" : { "DOI" : "10.1177/000348949910800106", "ISSN" : "0003-4894", "author" : [ { "dropping-particle" : "", "family" : "Tarabichi", "given" : "M.", "non-dropping-particle" : "", "parse-names" : false, "suffix" : "" } ], "container-title" : "Annals of Otology, Rhinology &amp; Laryngology", "id" : "ITEM-1", "issue" : "1", "issued" : { "date-parts" : [ [ "1999" ] ] }, "page" : "39-46", "title" : "Endoscopic Middle Ear Surgery", "type" : "article-journal", "volume" : "108" }, "uris" : [ "http://www.mendeley.com/documents/?uuid=fa5f37a4-cf42-4dec-9f4f-cbd386c8bf0d" ] } ], "mendeley" : { "formattedCitation" : "[6]", "plainTextFormattedCitation" : "[6]", "previouslyFormattedCitation" : "[6]" }, "properties" : { "noteIndex" : 0 }, "schema" : "https://github.com/citation-style-language/schema/raw/master/csl-citation.json" }</w:instrText>
      </w:r>
      <w:r w:rsidR="00F5696A">
        <w:fldChar w:fldCharType="separate"/>
      </w:r>
      <w:r w:rsidR="00376A85" w:rsidRPr="00376A85">
        <w:rPr>
          <w:noProof/>
        </w:rPr>
        <w:t>[6]</w:t>
      </w:r>
      <w:r w:rsidR="00F5696A">
        <w:fldChar w:fldCharType="end"/>
      </w:r>
      <w:r w:rsidR="00F7337C">
        <w:t xml:space="preserve">. </w:t>
      </w:r>
      <w:proofErr w:type="gramStart"/>
      <w:r w:rsidR="00CA67D3">
        <w:t xml:space="preserve">Panel 3 A and B in </w:t>
      </w:r>
      <w:fldSimple w:instr=" REF _Ref494929858 \h  \* MERGEFORMAT ">
        <w:r w:rsidR="00323919" w:rsidRPr="00992B8F">
          <w:t xml:space="preserve">Figure </w:t>
        </w:r>
        <w:r w:rsidR="00323919">
          <w:rPr>
            <w:noProof/>
          </w:rPr>
          <w:t>1</w:t>
        </w:r>
      </w:fldSimple>
      <w:r w:rsidR="00CA67D3">
        <w:t xml:space="preserve"> </w:t>
      </w:r>
      <w:r w:rsidR="00F7337C">
        <w:t xml:space="preserve">show the difference in operating room setup </w:t>
      </w:r>
      <w:r w:rsidR="001D6755">
        <w:t>when using</w:t>
      </w:r>
      <w:r w:rsidR="00F7337C">
        <w:t xml:space="preserve"> the microscope</w:t>
      </w:r>
      <w:r w:rsidR="00FC549A">
        <w:t xml:space="preserve"> v</w:t>
      </w:r>
      <w:r w:rsidR="001D6755">
        <w:t>ersu</w:t>
      </w:r>
      <w:r w:rsidR="00FC549A">
        <w:t>s the endoscope</w:t>
      </w:r>
      <w:r w:rsidR="00F7337C">
        <w:t>.</w:t>
      </w:r>
      <w:proofErr w:type="gramEnd"/>
      <w:r w:rsidR="00F7337C">
        <w:t xml:space="preserve"> </w:t>
      </w:r>
      <w:r w:rsidR="009618CA">
        <w:t xml:space="preserve">Panel 3 C and D in </w:t>
      </w:r>
      <w:fldSimple w:instr=" REF _Ref494929858 \h  \* MERGEFORMAT ">
        <w:r w:rsidR="00323919" w:rsidRPr="00992B8F">
          <w:t xml:space="preserve">Figure </w:t>
        </w:r>
        <w:r w:rsidR="00323919">
          <w:rPr>
            <w:noProof/>
          </w:rPr>
          <w:t>1</w:t>
        </w:r>
      </w:fldSimple>
      <w:r w:rsidR="009618CA">
        <w:t xml:space="preserve"> show the difference in </w:t>
      </w:r>
      <w:r w:rsidR="001D6755">
        <w:t xml:space="preserve">field of </w:t>
      </w:r>
      <w:r w:rsidR="009618CA">
        <w:t xml:space="preserve">view between the microscope and endoscope. </w:t>
      </w:r>
      <w:r w:rsidR="00F7337C">
        <w:t xml:space="preserve"> </w:t>
      </w:r>
    </w:p>
    <w:p w:rsidR="00F83E8A" w:rsidRDefault="0042119C" w:rsidP="00554C25">
      <w:pPr>
        <w:keepNext/>
        <w:jc w:val="center"/>
      </w:pPr>
      <w:r>
        <w:rPr>
          <w:noProof/>
          <w:lang w:val="en-CA" w:eastAsia="en-CA" w:bidi="ar-SA"/>
        </w:rPr>
        <w:drawing>
          <wp:inline distT="0" distB="0" distL="0" distR="0">
            <wp:extent cx="6387465" cy="3579495"/>
            <wp:effectExtent l="0" t="0" r="0" b="1905"/>
            <wp:docPr id="7" name="Picture 7" descr="../Documents/GitHub/Grad-School/Committee%20Meeting/figur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GitHub/Grad-School/Committee%20Meeting/figure%201.png"/>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387465" cy="3579495"/>
                    </a:xfrm>
                    <a:prstGeom prst="rect">
                      <a:avLst/>
                    </a:prstGeom>
                    <a:noFill/>
                    <a:ln>
                      <a:noFill/>
                    </a:ln>
                  </pic:spPr>
                </pic:pic>
              </a:graphicData>
            </a:graphic>
          </wp:inline>
        </w:drawing>
      </w:r>
    </w:p>
    <w:p w:rsidR="008420CD" w:rsidRPr="00F83E8A" w:rsidRDefault="00F83E8A" w:rsidP="00663FF9">
      <w:pPr>
        <w:pStyle w:val="Caption"/>
        <w:jc w:val="both"/>
        <w:rPr>
          <w:b w:val="0"/>
          <w:color w:val="auto"/>
        </w:rPr>
      </w:pPr>
      <w:bookmarkStart w:id="3" w:name="_Ref494929858"/>
      <w:r w:rsidRPr="00992B8F">
        <w:rPr>
          <w:color w:val="auto"/>
        </w:rPr>
        <w:t xml:space="preserve">Figure </w:t>
      </w:r>
      <w:r w:rsidR="00F5696A" w:rsidRPr="00992B8F">
        <w:rPr>
          <w:color w:val="auto"/>
        </w:rPr>
        <w:fldChar w:fldCharType="begin"/>
      </w:r>
      <w:r w:rsidRPr="00992B8F">
        <w:rPr>
          <w:color w:val="auto"/>
        </w:rPr>
        <w:instrText xml:space="preserve"> SEQ Figure \* ARABIC </w:instrText>
      </w:r>
      <w:r w:rsidR="00F5696A" w:rsidRPr="00992B8F">
        <w:rPr>
          <w:color w:val="auto"/>
        </w:rPr>
        <w:fldChar w:fldCharType="separate"/>
      </w:r>
      <w:r w:rsidR="00296DB7">
        <w:rPr>
          <w:noProof/>
          <w:color w:val="auto"/>
        </w:rPr>
        <w:t>1</w:t>
      </w:r>
      <w:r w:rsidR="00F5696A" w:rsidRPr="00992B8F">
        <w:rPr>
          <w:color w:val="auto"/>
        </w:rPr>
        <w:fldChar w:fldCharType="end"/>
      </w:r>
      <w:bookmarkEnd w:id="3"/>
      <w:r w:rsidRPr="00992B8F">
        <w:rPr>
          <w:color w:val="auto"/>
        </w:rPr>
        <w:t>:</w:t>
      </w:r>
      <w:r w:rsidRPr="00F83E8A">
        <w:rPr>
          <w:b w:val="0"/>
          <w:color w:val="auto"/>
        </w:rPr>
        <w:t xml:space="preserve"> Panel 1 shows the slits made to access the middle ear for invasive microscopic ear surgery </w:t>
      </w:r>
      <w:r w:rsidR="00F5696A" w:rsidRPr="00F83E8A">
        <w:rPr>
          <w:b w:val="0"/>
          <w:color w:val="auto"/>
        </w:rPr>
        <w:fldChar w:fldCharType="begin" w:fldLock="1"/>
      </w:r>
      <w:r w:rsidR="00376A85">
        <w:rPr>
          <w:b w:val="0"/>
          <w:color w:val="auto"/>
        </w:rPr>
        <w:instrText>ADDIN CSL_CITATION { "citationItems" : [ { "id" : "ITEM-1", "itemData" : { "URL" : "https://entokey.com/surgery-of-the-mastoid-and-petrosa/", "accessed" : { "date-parts" : [ [ "2017", "9", "25" ] ] }, "author" : [ { "dropping-particle" : "", "family" : "Chole", "given" : "Richard A.", "non-dropping-particle" : "", "parse-names" : false, "suffix" : "" }, { "dropping-particle" : "", "family" : "Brodie", "given" : "Hilary A.", "non-dropping-particle" : "", "parse-names" : false, "suffix" : "" }, { "dropping-particle" : "", "family" : "Jacob", "given" : "Abraham", "non-dropping-particle" : "", "parse-names" : false, "suffix" : "" } ], "container-title" : "Ento Key Fastest Otolaryngology &amp; Ophthalmology Insight Engine", "id" : "ITEM-1", "issued" : { "date-parts" : [ [ "2016" ] ] }, "title" : "Surgery of the Mastoid and Petrosa", "type" : "webpage" }, "uris" : [ "http://www.mendeley.com/documents/?uuid=0400936c-5019-4981-8b6d-7e2b28bd847f" ] } ], "mendeley" : { "formattedCitation" : "[7]", "plainTextFormattedCitation" : "[7]", "previouslyFormattedCitation" : "[7]" }, "properties" : { "noteIndex" : 0 }, "schema" : "https://github.com/citation-style-language/schema/raw/master/csl-citation.json" }</w:instrText>
      </w:r>
      <w:r w:rsidR="00F5696A" w:rsidRPr="00F83E8A">
        <w:rPr>
          <w:b w:val="0"/>
          <w:color w:val="auto"/>
        </w:rPr>
        <w:fldChar w:fldCharType="separate"/>
      </w:r>
      <w:r w:rsidR="00376A85" w:rsidRPr="00376A85">
        <w:rPr>
          <w:b w:val="0"/>
          <w:noProof/>
          <w:color w:val="auto"/>
        </w:rPr>
        <w:t>[7]</w:t>
      </w:r>
      <w:r w:rsidR="00F5696A" w:rsidRPr="00F83E8A">
        <w:rPr>
          <w:b w:val="0"/>
          <w:color w:val="auto"/>
        </w:rPr>
        <w:fldChar w:fldCharType="end"/>
      </w:r>
      <w:r w:rsidRPr="00F83E8A">
        <w:rPr>
          <w:b w:val="0"/>
          <w:color w:val="auto"/>
        </w:rPr>
        <w:t xml:space="preserve">. Panel 2 shows an endoscope that is attached to a high definition camera, which is used to visualize the surgical field during </w:t>
      </w:r>
      <w:r w:rsidR="0033273D">
        <w:rPr>
          <w:b w:val="0"/>
          <w:color w:val="auto"/>
        </w:rPr>
        <w:t xml:space="preserve">endoscopic ear surgery </w:t>
      </w:r>
      <w:r w:rsidR="00F5696A" w:rsidRPr="00F83E8A">
        <w:rPr>
          <w:b w:val="0"/>
          <w:color w:val="auto"/>
        </w:rPr>
        <w:fldChar w:fldCharType="begin" w:fldLock="1"/>
      </w:r>
      <w:r w:rsidR="00376A85">
        <w:rPr>
          <w:b w:val="0"/>
          <w:color w:val="auto"/>
        </w:rPr>
        <w:instrText>ADDIN CSL_CITATION { "citationItems" : [ { "id" : "ITEM-1", "itemData" : { "URL" : "http://www.sinuscentro.com.br/iwgees/instruments.htm", "accessed" : { "date-parts" : [ [ "2017", "9", "25" ] ] }, "author" : [ { "dropping-particle" : "", "family" : "IWGEES", "given" : "", "non-dropping-particle" : "", "parse-names" : false, "suffix" : "" } ], "id" : "ITEM-1", "issued" : { "date-parts" : [ [ "2011" ] ] }, "title" : "Instruments for Endoscopic Ear Surgery", "type" : "webpage" }, "uris" : [ "http://www.mendeley.com/documents/?uuid=44deeaf1-034d-4da4-8a9b-39f39dc995bf" ] } ], "mendeley" : { "formattedCitation" : "[8]", "plainTextFormattedCitation" : "[8]", "previouslyFormattedCitation" : "[8]" }, "properties" : { "noteIndex" : 0 }, "schema" : "https://github.com/citation-style-language/schema/raw/master/csl-citation.json" }</w:instrText>
      </w:r>
      <w:r w:rsidR="00F5696A" w:rsidRPr="00F83E8A">
        <w:rPr>
          <w:b w:val="0"/>
          <w:color w:val="auto"/>
        </w:rPr>
        <w:fldChar w:fldCharType="separate"/>
      </w:r>
      <w:r w:rsidR="00376A85" w:rsidRPr="00376A85">
        <w:rPr>
          <w:b w:val="0"/>
          <w:noProof/>
          <w:color w:val="auto"/>
        </w:rPr>
        <w:t>[8]</w:t>
      </w:r>
      <w:r w:rsidR="00F5696A" w:rsidRPr="00F83E8A">
        <w:rPr>
          <w:b w:val="0"/>
          <w:color w:val="auto"/>
        </w:rPr>
        <w:fldChar w:fldCharType="end"/>
      </w:r>
      <w:r w:rsidRPr="00F83E8A">
        <w:rPr>
          <w:b w:val="0"/>
          <w:color w:val="auto"/>
        </w:rPr>
        <w:t xml:space="preserve">. Panel 3: </w:t>
      </w:r>
      <w:r w:rsidR="00830E6E" w:rsidRPr="00F83E8A">
        <w:rPr>
          <w:b w:val="0"/>
          <w:color w:val="auto"/>
        </w:rPr>
        <w:t>The top two images (A&amp;B) show</w:t>
      </w:r>
      <w:r w:rsidR="008420CD" w:rsidRPr="00F83E8A">
        <w:rPr>
          <w:b w:val="0"/>
          <w:color w:val="auto"/>
        </w:rPr>
        <w:t xml:space="preserve"> the difference between the operating room setup for microscopic ear surgery and endoscopic ear surgery</w:t>
      </w:r>
      <w:r w:rsidR="00830E6E" w:rsidRPr="00F83E8A">
        <w:rPr>
          <w:b w:val="0"/>
          <w:color w:val="auto"/>
        </w:rPr>
        <w:t xml:space="preserve"> </w:t>
      </w:r>
      <w:r w:rsidR="00F5696A" w:rsidRPr="00F83E8A">
        <w:rPr>
          <w:b w:val="0"/>
          <w:color w:val="auto"/>
        </w:rPr>
        <w:fldChar w:fldCharType="begin" w:fldLock="1"/>
      </w:r>
      <w:r w:rsidR="00376A85">
        <w:rPr>
          <w:b w:val="0"/>
          <w:color w:val="auto"/>
        </w:rPr>
        <w:instrText>ADDIN CSL_CITATION { "citationItems" : [ { "id" : "ITEM-1", "itemData" : { "URL" : "http://drpaulose.com/ear/ent-pediatric-children/micro-ear-surgery-in-jubilee-hospital-trivandrum-keralaindia", "accessed" : { "date-parts" : [ [ "2017", "9", "25" ] ] }, "author" : [ { "dropping-particle" : "", "family" : "Paulose", "given" : "K O", "non-dropping-particle" : "", "parse-names" : false, "suffix" : "" } ], "id" : "ITEM-1", "issued" : { "date-parts" : [ [ "2017" ] ] }, "title" : "Micro Ear Surgery in Jubilee Hospital Trivandrum, Kerala,India", "type" : "webpage" }, "uris" : [ "http://www.mendeley.com/documents/?uuid=f8b646c9-b2ef-4f6c-86fe-41c707b72aa3" ] } ], "mendeley" : { "formattedCitation" : "[9]", "plainTextFormattedCitation" : "[9]", "previouslyFormattedCitation" : "[9]" }, "properties" : { "noteIndex" : 0 }, "schema" : "https://github.com/citation-style-language/schema/raw/master/csl-citation.json" }</w:instrText>
      </w:r>
      <w:r w:rsidR="00F5696A" w:rsidRPr="00F83E8A">
        <w:rPr>
          <w:b w:val="0"/>
          <w:color w:val="auto"/>
        </w:rPr>
        <w:fldChar w:fldCharType="separate"/>
      </w:r>
      <w:r w:rsidR="00376A85" w:rsidRPr="00376A85">
        <w:rPr>
          <w:b w:val="0"/>
          <w:noProof/>
          <w:color w:val="auto"/>
        </w:rPr>
        <w:t>[9]</w:t>
      </w:r>
      <w:r w:rsidR="00F5696A" w:rsidRPr="00F83E8A">
        <w:rPr>
          <w:b w:val="0"/>
          <w:color w:val="auto"/>
        </w:rPr>
        <w:fldChar w:fldCharType="end"/>
      </w:r>
      <w:r w:rsidR="00830E6E" w:rsidRPr="00F83E8A">
        <w:rPr>
          <w:b w:val="0"/>
          <w:color w:val="auto"/>
        </w:rPr>
        <w:t xml:space="preserve">, </w:t>
      </w:r>
      <w:r w:rsidR="00F5696A" w:rsidRPr="00F83E8A">
        <w:rPr>
          <w:b w:val="0"/>
          <w:color w:val="auto"/>
        </w:rPr>
        <w:fldChar w:fldCharType="begin" w:fldLock="1"/>
      </w:r>
      <w:r w:rsidR="00376A85">
        <w:rPr>
          <w:b w:val="0"/>
          <w:color w:val="auto"/>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"[10]", "plainTextFormattedCitation" : "[10]", "previouslyFormattedCitation" : "[10]" }, "properties" : { "noteIndex" : 0 }, "schema" : "https://github.com/citation-style-language/schema/raw/master/csl-citation.json" }</w:instrText>
      </w:r>
      <w:r w:rsidR="00F5696A" w:rsidRPr="00F83E8A">
        <w:rPr>
          <w:b w:val="0"/>
          <w:color w:val="auto"/>
        </w:rPr>
        <w:fldChar w:fldCharType="separate"/>
      </w:r>
      <w:r w:rsidR="00376A85" w:rsidRPr="00376A85">
        <w:rPr>
          <w:b w:val="0"/>
          <w:noProof/>
          <w:color w:val="auto"/>
        </w:rPr>
        <w:t>[10]</w:t>
      </w:r>
      <w:r w:rsidR="00F5696A" w:rsidRPr="00F83E8A">
        <w:rPr>
          <w:b w:val="0"/>
          <w:color w:val="auto"/>
        </w:rPr>
        <w:fldChar w:fldCharType="end"/>
      </w:r>
      <w:r w:rsidR="008420CD" w:rsidRPr="00F83E8A">
        <w:rPr>
          <w:b w:val="0"/>
          <w:color w:val="auto"/>
        </w:rPr>
        <w:t>.</w:t>
      </w:r>
      <w:r w:rsidR="00830E6E" w:rsidRPr="00F83E8A">
        <w:rPr>
          <w:b w:val="0"/>
          <w:color w:val="auto"/>
        </w:rPr>
        <w:t xml:space="preserve"> The bottom two images (C&amp;</w:t>
      </w:r>
      <w:r w:rsidR="00F31D1E" w:rsidRPr="00F83E8A">
        <w:rPr>
          <w:b w:val="0"/>
          <w:color w:val="auto"/>
        </w:rPr>
        <w:t xml:space="preserve">D) show the difference in view between microscopic and endoscopic approaches. C is from </w:t>
      </w:r>
      <w:proofErr w:type="spellStart"/>
      <w:r w:rsidR="00F31D1E" w:rsidRPr="00F83E8A">
        <w:rPr>
          <w:b w:val="0"/>
          <w:color w:val="auto"/>
        </w:rPr>
        <w:t>Choi</w:t>
      </w:r>
      <w:proofErr w:type="spellEnd"/>
      <w:r w:rsidR="00F31D1E" w:rsidRPr="00F83E8A">
        <w:rPr>
          <w:b w:val="0"/>
          <w:color w:val="auto"/>
        </w:rPr>
        <w:t xml:space="preserve"> et al.</w:t>
      </w:r>
      <w:r w:rsidR="002125F5" w:rsidRPr="00F83E8A">
        <w:rPr>
          <w:b w:val="0"/>
          <w:color w:val="auto"/>
        </w:rPr>
        <w:t xml:space="preserve"> who </w:t>
      </w:r>
      <w:r w:rsidR="00376A85">
        <w:rPr>
          <w:b w:val="0"/>
          <w:color w:val="auto"/>
        </w:rPr>
        <w:t>show</w:t>
      </w:r>
      <w:r w:rsidR="002125F5" w:rsidRPr="00F83E8A">
        <w:rPr>
          <w:b w:val="0"/>
          <w:color w:val="auto"/>
        </w:rPr>
        <w:t xml:space="preserve"> the</w:t>
      </w:r>
      <w:r w:rsidR="00F31D1E" w:rsidRPr="00F83E8A">
        <w:rPr>
          <w:b w:val="0"/>
          <w:color w:val="auto"/>
        </w:rPr>
        <w:t xml:space="preserve"> </w:t>
      </w:r>
      <w:r w:rsidR="002125F5" w:rsidRPr="00F83E8A">
        <w:rPr>
          <w:b w:val="0"/>
          <w:color w:val="auto"/>
        </w:rPr>
        <w:t xml:space="preserve">difference in view between microscopic (top two squares of C) and endoscopic ear surgery (bottom two squares of C). The </w:t>
      </w:r>
      <w:r w:rsidR="002125F5" w:rsidRPr="00F83E8A">
        <w:rPr>
          <w:b w:val="0"/>
          <w:color w:val="auto"/>
        </w:rPr>
        <w:lastRenderedPageBreak/>
        <w:t>figure on the right shows the difference in</w:t>
      </w:r>
      <w:r w:rsidR="00F9328E" w:rsidRPr="00F83E8A">
        <w:rPr>
          <w:b w:val="0"/>
          <w:color w:val="auto"/>
        </w:rPr>
        <w:t xml:space="preserve"> field of</w:t>
      </w:r>
      <w:r w:rsidR="002125F5" w:rsidRPr="00F83E8A">
        <w:rPr>
          <w:b w:val="0"/>
          <w:color w:val="auto"/>
        </w:rPr>
        <w:t xml:space="preserve"> view between </w:t>
      </w:r>
      <w:r w:rsidR="00376A85">
        <w:rPr>
          <w:b w:val="0"/>
          <w:color w:val="auto"/>
        </w:rPr>
        <w:t xml:space="preserve">the </w:t>
      </w:r>
      <w:r w:rsidR="002125F5" w:rsidRPr="00F83E8A">
        <w:rPr>
          <w:b w:val="0"/>
          <w:color w:val="auto"/>
        </w:rPr>
        <w:t xml:space="preserve">microscope </w:t>
      </w:r>
      <w:r w:rsidR="00376A85">
        <w:rPr>
          <w:b w:val="0"/>
          <w:color w:val="auto"/>
        </w:rPr>
        <w:t>(left of square</w:t>
      </w:r>
      <w:r w:rsidR="00F9328E" w:rsidRPr="00F83E8A">
        <w:rPr>
          <w:b w:val="0"/>
          <w:color w:val="auto"/>
        </w:rPr>
        <w:t xml:space="preserve"> D) </w:t>
      </w:r>
      <w:r w:rsidR="002125F5" w:rsidRPr="00F83E8A">
        <w:rPr>
          <w:b w:val="0"/>
          <w:color w:val="auto"/>
        </w:rPr>
        <w:t>and endoscope</w:t>
      </w:r>
      <w:r w:rsidR="00F9328E" w:rsidRPr="00F83E8A">
        <w:rPr>
          <w:b w:val="0"/>
          <w:color w:val="auto"/>
        </w:rPr>
        <w:t xml:space="preserve"> (right </w:t>
      </w:r>
      <w:r w:rsidR="00376A85">
        <w:rPr>
          <w:b w:val="0"/>
          <w:color w:val="auto"/>
        </w:rPr>
        <w:t>of square</w:t>
      </w:r>
      <w:r w:rsidR="00F9328E" w:rsidRPr="00F83E8A">
        <w:rPr>
          <w:b w:val="0"/>
          <w:color w:val="auto"/>
        </w:rPr>
        <w:t xml:space="preserve"> D)</w:t>
      </w:r>
      <w:r w:rsidR="002125F5" w:rsidRPr="00F83E8A">
        <w:rPr>
          <w:b w:val="0"/>
          <w:color w:val="auto"/>
        </w:rPr>
        <w:t xml:space="preserve"> </w:t>
      </w:r>
      <w:r w:rsidR="00F5696A" w:rsidRPr="00F83E8A">
        <w:rPr>
          <w:b w:val="0"/>
          <w:color w:val="auto"/>
        </w:rPr>
        <w:fldChar w:fldCharType="begin" w:fldLock="1"/>
      </w:r>
      <w:r w:rsidR="00376A85">
        <w:rPr>
          <w:b w:val="0"/>
          <w:color w:val="auto"/>
        </w:rPr>
        <w:instrText>ADDIN CSL_CITATION { "citationItems" : [ { "id" : "ITEM-1", "itemData" : { "DOI" : "10.1007/s00405-017-4570-3", "ISSN" : "0937-4477", "author" : [ { "dropping-particle" : "", "family" : "Kuo", "given" : "Che-hung", "non-dropping-particle" : "", "parse-names" : false, "suffix" : "" }, { "dropping-particle" : "", "family" : "Wu", "given" : "Hsing-mei", "non-dropping-particle" : "", "parse-names" : false, "suffix" : "" } ], "container-title" : "European Archives of Oto-Rhino-Laryngology", "id" : "ITEM-1", "issue" : "1", "issued" : { "date-parts" : [ [ "2017" ] ] }, "page" : "1-6", "title" : "Comparison of endoscopic and microscopic tympanoplasty", "type" : "article-journal", "volume" : "10" }, "uris" : [ "http://www.mendeley.com/documents/?uuid=da303961-283f-4280-8270-cdd4f67f952a" ] } ], "mendeley" : { "formattedCitation" : "[11]", "plainTextFormattedCitation" : "[11]", "previouslyFormattedCitation" : "[11]" }, "properties" : { "noteIndex" : 0 }, "schema" : "https://github.com/citation-style-language/schema/raw/master/csl-citation.json" }</w:instrText>
      </w:r>
      <w:r w:rsidR="00F5696A" w:rsidRPr="00F83E8A">
        <w:rPr>
          <w:b w:val="0"/>
          <w:color w:val="auto"/>
        </w:rPr>
        <w:fldChar w:fldCharType="separate"/>
      </w:r>
      <w:r w:rsidR="00376A85" w:rsidRPr="00376A85">
        <w:rPr>
          <w:b w:val="0"/>
          <w:noProof/>
          <w:color w:val="auto"/>
        </w:rPr>
        <w:t>[11]</w:t>
      </w:r>
      <w:r w:rsidR="00F5696A" w:rsidRPr="00F83E8A">
        <w:rPr>
          <w:b w:val="0"/>
          <w:color w:val="auto"/>
        </w:rPr>
        <w:fldChar w:fldCharType="end"/>
      </w:r>
      <w:r w:rsidR="00F9328E" w:rsidRPr="00F83E8A">
        <w:rPr>
          <w:b w:val="0"/>
          <w:color w:val="auto"/>
        </w:rPr>
        <w:t xml:space="preserve">, </w:t>
      </w:r>
      <w:r w:rsidR="00F5696A" w:rsidRPr="00F83E8A">
        <w:rPr>
          <w:b w:val="0"/>
          <w:color w:val="auto"/>
        </w:rPr>
        <w:fldChar w:fldCharType="begin" w:fldLock="1"/>
      </w:r>
      <w:r w:rsidR="00376A85">
        <w:rPr>
          <w:b w:val="0"/>
          <w:color w:val="auto"/>
        </w:rPr>
        <w:instrText>ADDIN CSL_CITATION { "citationItems" : [ { "id" : "ITEM-1", "itemData" : { "URL" : "http://entcolumbia.org/our-services/otology-neurotology/endoscopic-ear-surgery", "accessed" : { "date-parts" : [ [ "2017", "9", "25" ] ] }, "author" : [ { "dropping-particle" : "", "family" : "Columbia University Medical Centre", "given" : "", "non-dropping-particle" : "", "parse-names" : false, "suffix" : "" } ], "id" : "ITEM-1", "issued" : { "date-parts" : [ [ "2016" ] ] }, "title" : "Endoscopic Ear Surgery", "type" : "webpage" }, "uris" : [ "http://www.mendeley.com/documents/?uuid=e5561155-6334-4841-adbd-29f66ec45cd7" ] } ], "mendeley" : { "formattedCitation" : "[12]", "plainTextFormattedCitation" : "[12]", "previouslyFormattedCitation" : "[12]" }, "properties" : { "noteIndex" : 0 }, "schema" : "https://github.com/citation-style-language/schema/raw/master/csl-citation.json" }</w:instrText>
      </w:r>
      <w:r w:rsidR="00F5696A" w:rsidRPr="00F83E8A">
        <w:rPr>
          <w:b w:val="0"/>
          <w:color w:val="auto"/>
        </w:rPr>
        <w:fldChar w:fldCharType="separate"/>
      </w:r>
      <w:r w:rsidR="00376A85" w:rsidRPr="00376A85">
        <w:rPr>
          <w:b w:val="0"/>
          <w:noProof/>
          <w:color w:val="auto"/>
        </w:rPr>
        <w:t>[12]</w:t>
      </w:r>
      <w:r w:rsidR="00F5696A" w:rsidRPr="00F83E8A">
        <w:rPr>
          <w:b w:val="0"/>
          <w:color w:val="auto"/>
        </w:rPr>
        <w:fldChar w:fldCharType="end"/>
      </w:r>
      <w:r w:rsidR="002125F5" w:rsidRPr="00F83E8A">
        <w:rPr>
          <w:b w:val="0"/>
          <w:color w:val="auto"/>
        </w:rPr>
        <w:t xml:space="preserve">. </w:t>
      </w:r>
    </w:p>
    <w:p w:rsidR="00BA5802" w:rsidRDefault="00BA5802" w:rsidP="00BA5802">
      <w:pPr>
        <w:ind w:firstLine="720"/>
        <w:contextualSpacing/>
        <w:jc w:val="both"/>
        <w:rPr>
          <w:rFonts w:eastAsia="Times New Roman"/>
        </w:rPr>
      </w:pPr>
      <w:commentRangeStart w:id="4"/>
      <w:r>
        <w:rPr>
          <w:rFonts w:eastAsia="Times New Roman"/>
        </w:rPr>
        <w:t>Despite</w:t>
      </w:r>
      <w:commentRangeEnd w:id="4"/>
      <w:r>
        <w:rPr>
          <w:rStyle w:val="CommentReference"/>
        </w:rPr>
        <w:commentReference w:id="4"/>
      </w:r>
      <w:r>
        <w:rPr>
          <w:rFonts w:eastAsia="Times New Roman"/>
        </w:rPr>
        <w:t xml:space="preserve"> reducing invasiveness and patient hospital stay and increasing visualization and direct access of the middle ear,</w:t>
      </w:r>
      <w:r w:rsidRPr="00032A7F">
        <w:rPr>
          <w:rFonts w:eastAsia="Times New Roman"/>
        </w:rPr>
        <w:t xml:space="preserve"> endoscopic ear surgery has </w:t>
      </w:r>
      <w:r>
        <w:rPr>
          <w:rFonts w:eastAsia="Times New Roman"/>
        </w:rPr>
        <w:t xml:space="preserve">a low adoption rate </w:t>
      </w:r>
      <w:r w:rsidR="00F5696A">
        <w:rPr>
          <w:rFonts w:eastAsia="Times New Roman"/>
        </w:rPr>
        <w:fldChar w:fldCharType="begin" w:fldLock="1"/>
      </w:r>
      <w:r w:rsidR="00376A85">
        <w:rPr>
          <w:rFonts w:eastAsia="Times New Roman"/>
        </w:rPr>
        <w:instrText>ADDIN CSL_CITATION { "citationItems" : [ { "id" : "ITEM-1", "itemData" : { "DOI" : "10.1016/j.ijporl.2015.08.025", "ISSN" : "01655876", "author" : [ { "dropping-particle" : "", "family" : "Nassif", "given" : "Nader", "non-dropping-particle" : "", "parse-names" : false, "suffix" : "" }, { "dropping-particle" : "", "family" : "Berlucchi", "given" : "Marco", "non-dropping-particle" : "", "parse-names" : false, "suffix" : "" }, { "dropping-particle" : "de", "family" : "Zinis", "given" : "Luca Oscar Redaelli", "non-dropping-particle" : "", "parse-names" : false, "suffix" : "" } ], "container-title" : "International Journal of Pediatric Otorhinolaryngology", "id" : "ITEM-1", "issue" : "11", "issued" : { "date-parts" : [ [ "2015" ] ] }, "note" : "NULL", "page" : "1860-1864", "publisher" : "Elsevier Ireland Ltd", "title" : "Tympanic membrane perforation in children: Endoscopic type I tympanoplasty, a newly technique, is it worthwhile?", "type" : "article-journal", "volume" : "79" }, "uris" : [ "http://www.mendeley.com/documents/?uuid=498bfdf2-b8de-4e11-8625-951e2f8b962f" ] } ], "mendeley" : { "formattedCitation" : "[1]", "plainTextFormattedCitation" : "[1]", "previouslyFormattedCitation" : "[1]" }, "properties" : { "noteIndex" : 0 }, "schema" : "https://github.com/citation-style-language/schema/raw/master/csl-citation.json" }</w:instrText>
      </w:r>
      <w:r w:rsidR="00F5696A">
        <w:rPr>
          <w:rFonts w:eastAsia="Times New Roman"/>
        </w:rPr>
        <w:fldChar w:fldCharType="separate"/>
      </w:r>
      <w:r w:rsidR="00376A85" w:rsidRPr="00376A85">
        <w:rPr>
          <w:rFonts w:eastAsia="Times New Roman"/>
          <w:noProof/>
        </w:rPr>
        <w:t>[1]</w:t>
      </w:r>
      <w:r w:rsidR="00F5696A">
        <w:rPr>
          <w:rFonts w:eastAsia="Times New Roman"/>
        </w:rPr>
        <w:fldChar w:fldCharType="end"/>
      </w:r>
      <w:r w:rsidR="00F5696A">
        <w:rPr>
          <w:lang w:val="en-CA"/>
        </w:rPr>
        <w:fldChar w:fldCharType="begin" w:fldLock="1"/>
      </w:r>
      <w:r>
        <w:rPr>
          <w:lang w:val="en-CA"/>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"[13]", "plainTextFormattedCitation" : "[13]", "previouslyFormattedCitation" : "[13]" }, "properties" : { "noteIndex" : 0 }, "schema" : "https://github.com/citation-style-language/schema/raw/master/csl-citation.json" }</w:instrText>
      </w:r>
      <w:r w:rsidR="00F5696A">
        <w:rPr>
          <w:lang w:val="en-CA"/>
        </w:rPr>
        <w:fldChar w:fldCharType="separate"/>
      </w:r>
      <w:r w:rsidRPr="00F62CE3">
        <w:rPr>
          <w:noProof/>
          <w:lang w:val="en-CA"/>
        </w:rPr>
        <w:t>[13]</w:t>
      </w:r>
      <w:r w:rsidR="00F5696A">
        <w:rPr>
          <w:lang w:val="en-CA"/>
        </w:rPr>
        <w:fldChar w:fldCharType="end"/>
      </w:r>
      <w:r w:rsidR="00F5696A">
        <w:rPr>
          <w:rFonts w:eastAsia="Times New Roman"/>
        </w:rPr>
        <w:fldChar w:fldCharType="begin" w:fldLock="1"/>
      </w:r>
      <w:r>
        <w:rPr>
          <w:rFonts w:eastAsia="Times New Roman"/>
        </w:rPr>
        <w:instrText>ADDIN CSL_CITATION { "citationItems" : [ { "id" : "ITEM-1", "itemData" : { "DOI" : "10.1007/s00405-015-3883-3", "ISSN" : "14344726", "author" : [ { "dropping-particle" : "", "family" : "Prasad", "given" : "Sampath Chandra", "non-dropping-particle" : "", "parse-names" : false, "suffix" : "" }, { "dropping-particle" : "", "family" : "Giannuzzi", "given" : "Annalisa", "non-dropping-particle" : "", "parse-names" : false, "suffix" : "" }, { "dropping-particle" : "", "family" : "Nahleh", "given" : "Eyad Abu", "non-dropping-particle" : "", "parse-names" : false, "suffix" : "" }, { "dropping-particle" : "De", "family" : "Donato", "given" : "Giuseppe", "non-dropping-particle" : "", "parse-names" : false, "suffix" : "" }, { "dropping-particle" : "", "family" : "Russo", "given" : "Alessandra", "non-dropping-particle" : "", "parse-names" : false, "suffix" : "" }, { "dropping-particle" : "", "family" : "Sanna", "given" : "Mario", "non-dropping-particle" : "", "parse-names" : false, "suffix" : "" } ], "container-title" : "European Archives of Oto-Rhino-Laryngology", "id" : "ITEM-1", "issue" : "9", "issued" : { "date-parts" : [ [ "2016" ] ] }, "page" : "2533-2540", "publisher" : "Springer Berlin Heidelberg", "title" : "Is endoscopic ear surgery an alternative to the modified Bondy technique for limited epitympanic cholesteatoma?", "type" : "article-journal", "volume" : "273" }, "uris" : [ "http://www.mendeley.com/documents/?uuid=556e95be-6adb-46a1-aaba-fad50920c54b" ] } ], "mendeley" : { "formattedCitation" : "[14]", "plainTextFormattedCitation" : "[14]", "previouslyFormattedCitation" : "[14]" }, "properties" : { "noteIndex" : 0 }, "schema" : "https://github.com/citation-style-language/schema/raw/master/csl-citation.json" }</w:instrText>
      </w:r>
      <w:r w:rsidR="00F5696A">
        <w:rPr>
          <w:rFonts w:eastAsia="Times New Roman"/>
        </w:rPr>
        <w:fldChar w:fldCharType="separate"/>
      </w:r>
      <w:r w:rsidRPr="00F62CE3">
        <w:rPr>
          <w:rFonts w:eastAsia="Times New Roman"/>
          <w:noProof/>
        </w:rPr>
        <w:t>[14]</w:t>
      </w:r>
      <w:r w:rsidR="00F5696A">
        <w:rPr>
          <w:rFonts w:eastAsia="Times New Roman"/>
        </w:rPr>
        <w:fldChar w:fldCharType="end"/>
      </w:r>
      <w:r>
        <w:rPr>
          <w:rFonts w:eastAsia="Times New Roman"/>
        </w:rPr>
        <w:t>.</w:t>
      </w:r>
      <w:r w:rsidRPr="00032A7F">
        <w:rPr>
          <w:rFonts w:eastAsia="Times New Roman"/>
        </w:rPr>
        <w:t xml:space="preserve">  The principal challenge with</w:t>
      </w:r>
      <w:r>
        <w:rPr>
          <w:rFonts w:eastAsia="Times New Roman"/>
        </w:rPr>
        <w:t xml:space="preserve"> totally</w:t>
      </w:r>
      <w:del w:id="5" w:author="Leslie Louvelle" w:date="2017-10-10T09:57:00Z">
        <w:r w:rsidDel="002359D2">
          <w:rPr>
            <w:rFonts w:eastAsia="Times New Roman"/>
          </w:rPr>
          <w:delText>,</w:delText>
        </w:r>
      </w:del>
      <w:r>
        <w:rPr>
          <w:rFonts w:eastAsia="Times New Roman"/>
        </w:rPr>
        <w:t xml:space="preserve"> </w:t>
      </w:r>
      <w:del w:id="6" w:author="Leslie Louvelle" w:date="2017-10-10T09:57:00Z">
        <w:r w:rsidDel="002359D2">
          <w:rPr>
            <w:rFonts w:eastAsia="Times New Roman"/>
          </w:rPr>
          <w:delText>transcanal endoscopic ear surgery</w:delText>
        </w:r>
        <w:r w:rsidRPr="00032A7F" w:rsidDel="002359D2">
          <w:rPr>
            <w:rFonts w:eastAsia="Times New Roman"/>
          </w:rPr>
          <w:delText xml:space="preserve"> </w:delText>
        </w:r>
        <w:r w:rsidDel="002359D2">
          <w:rPr>
            <w:rFonts w:eastAsia="Times New Roman"/>
          </w:rPr>
          <w:delText>(</w:delText>
        </w:r>
      </w:del>
      <w:r w:rsidR="00376A85" w:rsidRPr="00376A85">
        <w:rPr>
          <w:rFonts w:eastAsia="Times New Roman"/>
        </w:rPr>
        <w:t xml:space="preserve"> </w:t>
      </w:r>
      <w:proofErr w:type="spellStart"/>
      <w:ins w:id="7" w:author="Leslie Louvelle" w:date="2017-10-10T09:57:00Z">
        <w:r w:rsidR="00376A85">
          <w:rPr>
            <w:rFonts w:eastAsia="Times New Roman"/>
          </w:rPr>
          <w:t>transcanal</w:t>
        </w:r>
        <w:proofErr w:type="spellEnd"/>
        <w:r w:rsidR="00376A85">
          <w:rPr>
            <w:rFonts w:eastAsia="Times New Roman"/>
          </w:rPr>
          <w:t xml:space="preserve"> endoscopic ear surgery</w:t>
        </w:r>
        <w:r w:rsidR="00376A85" w:rsidRPr="00032A7F">
          <w:rPr>
            <w:rFonts w:eastAsia="Times New Roman"/>
          </w:rPr>
          <w:t xml:space="preserve"> </w:t>
        </w:r>
        <w:r w:rsidR="00376A85">
          <w:rPr>
            <w:rFonts w:eastAsia="Times New Roman"/>
          </w:rPr>
          <w:t>(</w:t>
        </w:r>
      </w:ins>
      <w:r w:rsidR="00376A85">
        <w:t>TEES</w:t>
      </w:r>
      <w:ins w:id="8" w:author="Leslie Louvelle" w:date="2017-10-10T09:57:00Z">
        <w:r w:rsidR="00376A85">
          <w:t>)</w:t>
        </w:r>
      </w:ins>
      <w:del w:id="9" w:author="Leslie Louvelle" w:date="2017-10-10T09:57:00Z">
        <w:r w:rsidDel="002359D2">
          <w:rPr>
            <w:rFonts w:eastAsia="Times New Roman"/>
          </w:rPr>
          <w:delText>)</w:delText>
        </w:r>
      </w:del>
      <w:r w:rsidRPr="00032A7F">
        <w:rPr>
          <w:rFonts w:eastAsia="Times New Roman"/>
        </w:rPr>
        <w:t xml:space="preserve"> is that a one-handed surgical technique is required as the endoscope is held in the other hand</w:t>
      </w:r>
      <w:r w:rsidR="00F5696A">
        <w:rPr>
          <w:lang w:val="en-CA"/>
        </w:rPr>
        <w:fldChar w:fldCharType="begin" w:fldLock="1"/>
      </w:r>
      <w:r>
        <w:rPr>
          <w:lang w:val="en-CA"/>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"[13]", "plainTextFormattedCitation" : "[13]", "previouslyFormattedCitation" : "[13]" }, "properties" : { "noteIndex" : 0 }, "schema" : "https://github.com/citation-style-language/schema/raw/master/csl-citation.json" }</w:instrText>
      </w:r>
      <w:r w:rsidR="00F5696A">
        <w:rPr>
          <w:lang w:val="en-CA"/>
        </w:rPr>
        <w:fldChar w:fldCharType="separate"/>
      </w:r>
      <w:r w:rsidRPr="00F62CE3">
        <w:rPr>
          <w:noProof/>
          <w:lang w:val="en-CA"/>
        </w:rPr>
        <w:t>[13]</w:t>
      </w:r>
      <w:r w:rsidR="00F5696A">
        <w:rPr>
          <w:lang w:val="en-CA"/>
        </w:rPr>
        <w:fldChar w:fldCharType="end"/>
      </w:r>
      <w:r w:rsidR="00F5696A">
        <w:rPr>
          <w:lang w:val="en-CA"/>
        </w:rPr>
        <w:fldChar w:fldCharType="begin" w:fldLock="1"/>
      </w:r>
      <w:r w:rsidR="00376A85">
        <w:rPr>
          <w:lang w:val="en-CA"/>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"[10]", "plainTextFormattedCitation" : "[10]", "previouslyFormattedCitation" : "[10]" }, "properties" : { "noteIndex" : 0 }, "schema" : "https://github.com/citation-style-language/schema/raw/master/csl-citation.json" }</w:instrText>
      </w:r>
      <w:r w:rsidR="00F5696A">
        <w:rPr>
          <w:lang w:val="en-CA"/>
        </w:rPr>
        <w:fldChar w:fldCharType="separate"/>
      </w:r>
      <w:r w:rsidR="00376A85" w:rsidRPr="00376A85">
        <w:rPr>
          <w:noProof/>
          <w:lang w:val="en-CA"/>
        </w:rPr>
        <w:t>[10]</w:t>
      </w:r>
      <w:r w:rsidR="00F5696A">
        <w:rPr>
          <w:lang w:val="en-CA"/>
        </w:rPr>
        <w:fldChar w:fldCharType="end"/>
      </w:r>
      <w:r w:rsidRPr="00032A7F">
        <w:rPr>
          <w:rFonts w:eastAsia="Times New Roman"/>
        </w:rPr>
        <w:t xml:space="preserve">. </w:t>
      </w:r>
      <w:r>
        <w:rPr>
          <w:rFonts w:eastAsia="Times New Roman"/>
        </w:rPr>
        <w:t xml:space="preserve">During traditional surgery, the non-dominant hand usually maintains suction and removes blood from the operative field while the dominant hand performs the delicate maneuvers </w:t>
      </w:r>
      <w:r w:rsidR="00F5696A">
        <w:rPr>
          <w:rFonts w:eastAsia="Times New Roman"/>
        </w:rPr>
        <w:fldChar w:fldCharType="begin" w:fldLock="1"/>
      </w:r>
      <w:r w:rsidR="00376A85">
        <w:rPr>
          <w:rFonts w:eastAsia="Times New Roman"/>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"[10]", "plainTextFormattedCitation" : "[10]", "previouslyFormattedCitation" : "[10]" }, "properties" : { "noteIndex" : 0 }, "schema" : "https://github.com/citation-style-language/schema/raw/master/csl-citation.json" }</w:instrText>
      </w:r>
      <w:r w:rsidR="00F5696A">
        <w:rPr>
          <w:rFonts w:eastAsia="Times New Roman"/>
        </w:rPr>
        <w:fldChar w:fldCharType="separate"/>
      </w:r>
      <w:r w:rsidR="00376A85" w:rsidRPr="00376A85">
        <w:rPr>
          <w:rFonts w:eastAsia="Times New Roman"/>
          <w:noProof/>
        </w:rPr>
        <w:t>[10]</w:t>
      </w:r>
      <w:r w:rsidR="00F5696A">
        <w:rPr>
          <w:rFonts w:eastAsia="Times New Roman"/>
        </w:rPr>
        <w:fldChar w:fldCharType="end"/>
      </w:r>
      <w:r>
        <w:rPr>
          <w:rFonts w:eastAsia="Times New Roman"/>
        </w:rPr>
        <w:t>.</w:t>
      </w:r>
      <w:r w:rsidRPr="00032A7F">
        <w:rPr>
          <w:rFonts w:eastAsia="Times New Roman"/>
        </w:rPr>
        <w:t> </w:t>
      </w:r>
      <w:proofErr w:type="spellStart"/>
      <w:r w:rsidRPr="00032A7F">
        <w:rPr>
          <w:rFonts w:eastAsia="Times New Roman"/>
        </w:rPr>
        <w:t>Otologic</w:t>
      </w:r>
      <w:proofErr w:type="spellEnd"/>
      <w:r w:rsidRPr="00032A7F">
        <w:rPr>
          <w:rFonts w:eastAsia="Times New Roman"/>
        </w:rPr>
        <w:t xml:space="preserve"> instruments were developed for two-handed microscope-guided surgery so they are not optimized for the TEES</w:t>
      </w:r>
      <w:r>
        <w:rPr>
          <w:rFonts w:eastAsia="Times New Roman"/>
        </w:rPr>
        <w:t xml:space="preserve"> environment</w:t>
      </w:r>
      <w:r w:rsidRPr="00032A7F">
        <w:rPr>
          <w:rFonts w:eastAsia="Times New Roman"/>
        </w:rPr>
        <w:t xml:space="preserve">. </w:t>
      </w:r>
      <w:r>
        <w:rPr>
          <w:rFonts w:eastAsia="Times New Roman"/>
        </w:rPr>
        <w:t xml:space="preserve">These challenges are particularly evident during two procedures: cholesteatoma removal and tympanoplasty. </w:t>
      </w:r>
    </w:p>
    <w:p w:rsidR="00BA5802" w:rsidRDefault="00BA5802" w:rsidP="00BA5802">
      <w:pPr>
        <w:ind w:firstLine="720"/>
        <w:contextualSpacing/>
        <w:jc w:val="both"/>
        <w:rPr>
          <w:rFonts w:eastAsia="Times New Roman"/>
        </w:rPr>
      </w:pPr>
    </w:p>
    <w:p w:rsidR="00856588" w:rsidRPr="00CA67D3" w:rsidRDefault="00856588" w:rsidP="00856588">
      <w:pPr>
        <w:pStyle w:val="Heading3"/>
      </w:pPr>
      <w:r>
        <w:t xml:space="preserve">1.1.2. </w:t>
      </w:r>
      <w:commentRangeStart w:id="10"/>
      <w:r w:rsidRPr="00CA67D3">
        <w:t xml:space="preserve">Cholesteatoma </w:t>
      </w:r>
      <w:del w:id="11" w:author="Leslie Louvelle" w:date="2017-10-10T09:56:00Z">
        <w:r w:rsidRPr="00CA67D3" w:rsidDel="001D6755">
          <w:delText xml:space="preserve">removal </w:delText>
        </w:r>
      </w:del>
      <w:ins w:id="12" w:author="Leslie Louvelle" w:date="2017-10-10T09:56:00Z">
        <w:r w:rsidR="001D6755">
          <w:t>R</w:t>
        </w:r>
        <w:r w:rsidR="001D6755" w:rsidRPr="00CA67D3">
          <w:t xml:space="preserve">emoval </w:t>
        </w:r>
      </w:ins>
      <w:r w:rsidRPr="00CA67D3">
        <w:t>and Tympanoplasty</w:t>
      </w:r>
      <w:r w:rsidRPr="00CA67D3">
        <w:tab/>
      </w:r>
      <w:commentRangeEnd w:id="10"/>
      <w:r>
        <w:rPr>
          <w:rStyle w:val="CommentReference"/>
        </w:rPr>
        <w:commentReference w:id="10"/>
      </w:r>
    </w:p>
    <w:p w:rsidR="00856588" w:rsidRDefault="00F5696A" w:rsidP="006F5F48">
      <w:pPr>
        <w:ind w:firstLine="720"/>
        <w:jc w:val="both"/>
      </w:pPr>
      <w:r w:rsidRPr="00F5696A">
        <w:rPr>
          <w:noProof/>
          <w:lang w:bidi="ar-SA"/>
        </w:rPr>
        <w:pict>
          <v:group id="Group 23" o:spid="_x0000_s1026" style="position:absolute;left:0;text-align:left;margin-left:1.05pt;margin-top:9.2pt;width:186.05pt;height:161.15pt;z-index:251686912" coordsize="2362835,20467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2362835;height:120078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GO&#10;u9vEAAAA2gAAAA8AAABkcnMvZG93bnJldi54bWxEj0FrwkAUhO8F/8PyhN50o5W2RFcRrVQoCkkL&#10;enxmn0lI9m3IbmP677sFocdhZr5hFqve1KKj1pWWFUzGEQjizOqScwVfn7vRKwjnkTXWlknBDzlY&#10;LQcPC4y1vXFCXepzESDsYlRQeN/EUrqsIINubBvi4F1ta9AH2eZSt3gLcFPLaRQ9S4Mlh4UCG9oU&#10;lFXpt1FQye2xk++nXXV+2yd8SC5PL7MPpR6H/XoOwlPv/8P39l4rmMHflXAD5P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GOu9vEAAAA2gAAAA8AAAAAAAAAAAAAAAAAnAIA&#10;AGRycy9kb3ducmV2LnhtbFBLBQYAAAAABAAEAPcAAACNAwAAAAA=&#10;">
              <v:imagedata r:id="rId12" o:title=""/>
              <v:path arrowok="t"/>
            </v:shape>
            <v:shape id="Text Box 22" o:spid="_x0000_s1028" type="#_x0000_t202" style="position:absolute;top:1256145;width:2362835;height:79057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0CUPxAAA&#10;ANsAAAAPAAAAZHJzL2Rvd25yZXYueG1sRI9La8MwEITvhfwHsYFeSiLHB1OcKKFNUuihOeRBzou1&#10;tU2tlZHk17+vCoEeh5n5htnsRtOInpyvLStYLRMQxIXVNZcKbtePxSsIH5A1NpZJwUQedtvZ0wZz&#10;bQc+U38JpYgQ9jkqqEJocyl9UZFBv7QtcfS+rTMYonSl1A6HCDeNTJMkkwZrjgsVtrSvqPi5dEZB&#10;dnDdcOb9y+F2/MJTW6b39+mu1PN8fFuDCDSG//Cj/akVpCn8fYk/QG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yNAlD8QAAADbAAAADwAAAAAAAAAAAAAAAACXAgAAZHJzL2Rv&#10;d25yZXYueG1sUEsFBgAAAAAEAAQA9QAAAIgDAAAAAA==&#10;" stroked="f">
              <v:textbox inset="0,0,0,0">
                <w:txbxContent>
                  <w:p w:rsidR="0033273D" w:rsidRPr="00784551" w:rsidRDefault="0033273D" w:rsidP="00856588">
                    <w:pPr>
                      <w:jc w:val="both"/>
                      <w:rPr>
                        <w:sz w:val="18"/>
                        <w:szCs w:val="18"/>
                      </w:rPr>
                    </w:pPr>
                    <w:r w:rsidRPr="00784551">
                      <w:rPr>
                        <w:b/>
                        <w:sz w:val="18"/>
                        <w:szCs w:val="18"/>
                      </w:rPr>
                      <w:t xml:space="preserve">Figure </w:t>
                    </w:r>
                    <w:r w:rsidR="00F5696A" w:rsidRPr="00784551">
                      <w:rPr>
                        <w:b/>
                        <w:sz w:val="18"/>
                        <w:szCs w:val="18"/>
                      </w:rPr>
                      <w:fldChar w:fldCharType="begin"/>
                    </w:r>
                    <w:r w:rsidRPr="00784551">
                      <w:rPr>
                        <w:b/>
                        <w:sz w:val="18"/>
                        <w:szCs w:val="18"/>
                      </w:rPr>
                      <w:instrText xml:space="preserve"> SEQ Figure \* ARABIC </w:instrText>
                    </w:r>
                    <w:r w:rsidR="00F5696A" w:rsidRPr="00784551">
                      <w:rPr>
                        <w:b/>
                        <w:sz w:val="18"/>
                        <w:szCs w:val="18"/>
                      </w:rPr>
                      <w:fldChar w:fldCharType="separate"/>
                    </w:r>
                    <w:r w:rsidR="00323919">
                      <w:rPr>
                        <w:b/>
                        <w:noProof/>
                        <w:sz w:val="18"/>
                        <w:szCs w:val="18"/>
                      </w:rPr>
                      <w:t>2</w:t>
                    </w:r>
                    <w:r w:rsidR="00F5696A" w:rsidRPr="00784551">
                      <w:rPr>
                        <w:b/>
                        <w:sz w:val="18"/>
                        <w:szCs w:val="18"/>
                      </w:rPr>
                      <w:fldChar w:fldCharType="end"/>
                    </w:r>
                    <w:r w:rsidRPr="00784551">
                      <w:rPr>
                        <w:b/>
                        <w:sz w:val="18"/>
                        <w:szCs w:val="18"/>
                      </w:rPr>
                      <w:t>:</w:t>
                    </w:r>
                    <w:r w:rsidRPr="00784551">
                      <w:rPr>
                        <w:sz w:val="18"/>
                        <w:szCs w:val="18"/>
                      </w:rPr>
                      <w:t xml:space="preserve"> These images, taken from James et al., are endoscopic photographs. (A) shows a perforated ear drum and (b) shows the postoperative result, 2 months after tympanoplasty surgery that used a cartilage graft </w:t>
                    </w:r>
                    <w:r w:rsidR="00F5696A" w:rsidRPr="00784551">
                      <w:rPr>
                        <w:sz w:val="18"/>
                        <w:szCs w:val="18"/>
                      </w:rPr>
                      <w:fldChar w:fldCharType="begin" w:fldLock="1"/>
                    </w:r>
                    <w:r w:rsidR="00376A85">
                      <w:rPr>
                        <w:sz w:val="18"/>
                        <w:szCs w:val="18"/>
                      </w:rPr>
                      <w:instrText>ADDIN CSL_CITATION { "citationItems" : [ { "id" : "ITEM-1", "itemData" : { "DOI" : "10.1177/0194599812460497", "ISSN" : "0194-5998", "author" : [ { "dropping-particle" : "", "family" : "James", "given" : "A. L.", "non-dropping-particle" : "", "parse-names" : false, "suffix" : "" }, { "dropping-particle" : "", "family" : "Papsin", "given" : "B. C.", "non-dropping-particle" : "", "parse-names" : false, "suffix" : "" } ], "container-title" : "Otolaryngology -- Head and Neck Surgery", "id" : "ITEM-1", "issue" : "6", "issued" : { "date-parts" : [ [ "2012" ] ] }, "page" : "992-998", "title" : "Ten Top Considerations in Pediatric Tympanoplasty", "type" : "article-journal", "volume" : "147" }, "uris" : [ "http://www.mendeley.com/documents/?uuid=b8233867-dcb9-457b-b400-e55b1774c420" ] } ], "mendeley" : { "formattedCitation" : "[15]", "plainTextFormattedCitation" : "[15]", "previouslyFormattedCitation" : "[31]" }, "properties" : { "noteIndex" : 0 }, "schema" : "https://github.com/citation-style-language/schema/raw/master/csl-citation.json" }</w:instrText>
                    </w:r>
                    <w:r w:rsidR="00F5696A" w:rsidRPr="00784551">
                      <w:rPr>
                        <w:sz w:val="18"/>
                        <w:szCs w:val="18"/>
                      </w:rPr>
                      <w:fldChar w:fldCharType="separate"/>
                    </w:r>
                    <w:r w:rsidR="00376A85" w:rsidRPr="00376A85">
                      <w:rPr>
                        <w:noProof/>
                        <w:sz w:val="18"/>
                        <w:szCs w:val="18"/>
                      </w:rPr>
                      <w:t>[15]</w:t>
                    </w:r>
                    <w:r w:rsidR="00F5696A" w:rsidRPr="00784551">
                      <w:rPr>
                        <w:sz w:val="18"/>
                        <w:szCs w:val="18"/>
                      </w:rPr>
                      <w:fldChar w:fldCharType="end"/>
                    </w:r>
                    <w:r w:rsidRPr="00784551">
                      <w:rPr>
                        <w:sz w:val="18"/>
                        <w:szCs w:val="18"/>
                      </w:rPr>
                      <w:t>.</w:t>
                    </w:r>
                  </w:p>
                  <w:p w:rsidR="0033273D" w:rsidRPr="002D034B" w:rsidRDefault="0033273D" w:rsidP="00856588">
                    <w:pPr>
                      <w:pStyle w:val="Caption"/>
                      <w:rPr>
                        <w:noProof/>
                        <w:szCs w:val="22"/>
                      </w:rPr>
                    </w:pPr>
                  </w:p>
                </w:txbxContent>
              </v:textbox>
            </v:shape>
            <w10:wrap type="square"/>
          </v:group>
        </w:pict>
      </w:r>
      <w:r w:rsidR="00856588">
        <w:t xml:space="preserve">Two particularly challenging procedures for </w:t>
      </w:r>
      <w:r w:rsidR="00376A85">
        <w:t xml:space="preserve">TEES </w:t>
      </w:r>
      <w:r w:rsidR="00856588">
        <w:t xml:space="preserve">are cholesteatoma removal and tympanoplasty. Cholesteatoma is an abnormal skin </w:t>
      </w:r>
      <w:del w:id="13" w:author="Leslie Louvelle" w:date="2017-10-10T10:05:00Z">
        <w:r w:rsidR="00856588" w:rsidDel="002359D2">
          <w:delText xml:space="preserve">grown </w:delText>
        </w:r>
      </w:del>
      <w:ins w:id="14" w:author="Leslie Louvelle" w:date="2017-10-10T10:05:00Z">
        <w:r w:rsidR="002359D2">
          <w:t xml:space="preserve">growth </w:t>
        </w:r>
      </w:ins>
      <w:r w:rsidR="00856588">
        <w:t xml:space="preserve">that occurs behind the ear drum (tympanic membrane) inside the middle ear and its growth can damage the </w:t>
      </w:r>
      <w:proofErr w:type="spellStart"/>
      <w:r w:rsidR="00856588">
        <w:t>ossicles</w:t>
      </w:r>
      <w:proofErr w:type="spellEnd"/>
      <w:r w:rsidR="00856588">
        <w:t xml:space="preserve"> and/or facial nerve and cause temporary or permanent hearing loss. TEES to remove cholesteatoma is challenging because the tumors are usually located in areas that are visible through the endoscope but inaccessible via </w:t>
      </w:r>
      <w:r w:rsidR="00376A85">
        <w:t>current</w:t>
      </w:r>
      <w:r w:rsidR="00856588">
        <w:t xml:space="preserve"> rigid tools, thus requiring the surgeon to drill bone to </w:t>
      </w:r>
      <w:r w:rsidR="00376A85">
        <w:t>gain access</w:t>
      </w:r>
      <w:r w:rsidR="00856588">
        <w:t>. Tympanoplasty is the reconstruction of a perforated ear drum, by placing a synthetic (animal-derived) or cartilage graft on it. It is challenging to maneuver and position the graft using TEES</w:t>
      </w:r>
      <w:r w:rsidR="00D56577">
        <w:t xml:space="preserve"> and requires training, experience and resources</w:t>
      </w:r>
      <w:r w:rsidR="00376A85">
        <w:t xml:space="preserve"> </w:t>
      </w:r>
      <w:r>
        <w:fldChar w:fldCharType="begin" w:fldLock="1"/>
      </w:r>
      <w:r w:rsidR="00376A85">
        <w:instrText>ADDIN CSL_CITATION { "citationItems" : [ { "id" : "ITEM-1", "itemData" : { "DOI" : "10.1177/0194599812460497", "ISSN" : "0194-5998", "author" : [ { "dropping-particle" : "", "family" : "James", "given" : "A. L.", "non-dropping-particle" : "", "parse-names" : false, "suffix" : "" }, { "dropping-particle" : "", "family" : "Papsin", "given" : "B. C.", "non-dropping-particle" : "", "parse-names" : false, "suffix" : "" } ], "container-title" : "Otolaryngology -- Head and Neck Surgery", "id" : "ITEM-1", "issue" : "6", "issued" : { "date-parts" : [ [ "2012" ] ] }, "page" : "992-998", "title" : "Ten Top Considerations in Pediatric Tympanoplasty", "type" : "article-journal", "volume" : "147" }, "uris" : [ "http://www.mendeley.com/documents/?uuid=b8233867-dcb9-457b-b400-e55b1774c420" ] } ], "mendeley" : { "formattedCitation" : "[15]", "plainTextFormattedCitation" : "[15]" }, "properties" : { "noteIndex" : 0 }, "schema" : "https://github.com/citation-style-language/schema/raw/master/csl-citation.json" }</w:instrText>
      </w:r>
      <w:r>
        <w:fldChar w:fldCharType="separate"/>
      </w:r>
      <w:r w:rsidR="00376A85" w:rsidRPr="00376A85">
        <w:rPr>
          <w:noProof/>
        </w:rPr>
        <w:t>[15]</w:t>
      </w:r>
      <w:r>
        <w:fldChar w:fldCharType="end"/>
      </w:r>
      <w:r w:rsidR="00856588">
        <w:t xml:space="preserve">. As these are challenging procedures, they will be the focus of this research for evaluating new instrumentation to improve TEES. </w:t>
      </w:r>
    </w:p>
    <w:p w:rsidR="00BA5802" w:rsidRPr="00BA5802" w:rsidRDefault="00BA5802" w:rsidP="00BA5802">
      <w:pPr>
        <w:ind w:firstLine="720"/>
        <w:contextualSpacing/>
        <w:jc w:val="both"/>
        <w:rPr>
          <w:rFonts w:eastAsia="Times New Roman"/>
        </w:rPr>
      </w:pPr>
      <w:r w:rsidRPr="00032A7F">
        <w:rPr>
          <w:rFonts w:eastAsia="Times New Roman"/>
        </w:rPr>
        <w:t>As otologists have been trained and gained experience in microscope-guided ear surgery, they have developed techniques with the according instruments and have become accustomed to a two-handed surgical approach. By learning different surgical techniques and gaining experience with the endoscope, most surgeons find that they can complete more cases</w:t>
      </w:r>
      <w:r>
        <w:rPr>
          <w:rFonts w:eastAsia="Times New Roman"/>
        </w:rPr>
        <w:t xml:space="preserve"> totally</w:t>
      </w:r>
      <w:r w:rsidRPr="00032A7F">
        <w:rPr>
          <w:rFonts w:eastAsia="Times New Roman"/>
        </w:rPr>
        <w:t xml:space="preserve"> </w:t>
      </w:r>
      <w:proofErr w:type="spellStart"/>
      <w:r w:rsidRPr="00032A7F">
        <w:rPr>
          <w:rFonts w:eastAsia="Times New Roman"/>
        </w:rPr>
        <w:t>endoscopically</w:t>
      </w:r>
      <w:proofErr w:type="spellEnd"/>
      <w:r w:rsidRPr="00032A7F">
        <w:rPr>
          <w:rFonts w:eastAsia="Times New Roman"/>
        </w:rPr>
        <w:t xml:space="preserve"> </w:t>
      </w:r>
      <w:r w:rsidR="00F5696A">
        <w:rPr>
          <w:rFonts w:eastAsia="Times New Roman"/>
        </w:rPr>
        <w:fldChar w:fldCharType="begin" w:fldLock="1"/>
      </w:r>
      <w:r w:rsidR="00376A85">
        <w:rPr>
          <w:rFonts w:eastAsia="Times New Roman"/>
        </w:rPr>
        <w:instrText>ADDIN CSL_CITATION { "citationItems" : [ { "id" : "ITEM-1", "itemData" : { "DOI" : "10.1016/j.otc.2012.10.007", "ISSN" : "1557-8259", "PMID" : "23566909", "abstract" : "Endoscopy is advantageous in many aspects of pediatric ear surgery, especially for tympanoplasty and cholesteatoma. The narrower pediatric meatus can restrict access for a totally endoscopic approach, but when possible, avoidance of an external incision is greatly appreciated by children. In cholesteatoma surgery, less residual disease and better hearing from ossicular preservation are achievable. Factors influencing selection of a totally endoscopic approach, or use of endoscopy as an adjunct are reviewed, along with tips to facilitate successful endoscopic surgery in children. The optimum approach will depend upon the extent of the disease, morphology of the child's ear and surgeon's experience.", "author" : [ { "dropping-particle" : "", "family" : "James", "given" : "Adrian L", "non-dropping-particle" : "", "parse-names" : false, "suffix" : "" } ], "container-title" : "Otolaryngologic clinics of North America", "id" : "ITEM-1", "issue" : "2", "issued" : { "date-parts" : [ [ "2013", "4" ] ] }, "page" : "233-44", "title" : "Endoscopic Middle Ear Surgery in Children.", "type" : "article-journal", "volume" : "46" }, "uris" : [ "http://www.mendeley.com/documents/?uuid=7347f622-8d22-485c-85c7-f21e35afa23d" ] } ], "mendeley" : { "formattedCitation" : "[16]", "plainTextFormattedCitation" : "[16]", "previouslyFormattedCitation" : "[15]" }, "properties" : { "noteIndex" : 0 }, "schema" : "https://github.com/citation-style-language/schema/raw/master/csl-citation.json" }</w:instrText>
      </w:r>
      <w:r w:rsidR="00F5696A">
        <w:rPr>
          <w:rFonts w:eastAsia="Times New Roman"/>
        </w:rPr>
        <w:fldChar w:fldCharType="separate"/>
      </w:r>
      <w:r w:rsidR="00376A85" w:rsidRPr="00376A85">
        <w:rPr>
          <w:rFonts w:eastAsia="Times New Roman"/>
          <w:noProof/>
        </w:rPr>
        <w:t>[16]</w:t>
      </w:r>
      <w:r w:rsidR="00F5696A">
        <w:rPr>
          <w:rFonts w:eastAsia="Times New Roman"/>
        </w:rPr>
        <w:fldChar w:fldCharType="end"/>
      </w:r>
      <w:r w:rsidR="00F5696A">
        <w:rPr>
          <w:rFonts w:eastAsia="Times New Roman"/>
        </w:rPr>
        <w:fldChar w:fldCharType="begin" w:fldLock="1"/>
      </w:r>
      <w:r>
        <w:rPr>
          <w:rFonts w:eastAsia="Times New Roman"/>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"[13]", "plainTextFormattedCitation" : "[13]", "previouslyFormattedCitation" : "[13]" }, "properties" : { "noteIndex" : 0 }, "schema" : "https://github.com/citation-style-language/schema/raw/master/csl-citation.json" }</w:instrText>
      </w:r>
      <w:r w:rsidR="00F5696A">
        <w:rPr>
          <w:rFonts w:eastAsia="Times New Roman"/>
        </w:rPr>
        <w:fldChar w:fldCharType="separate"/>
      </w:r>
      <w:r w:rsidRPr="00F62CE3">
        <w:rPr>
          <w:rFonts w:eastAsia="Times New Roman"/>
          <w:noProof/>
        </w:rPr>
        <w:t>[13]</w:t>
      </w:r>
      <w:r w:rsidR="00F5696A">
        <w:rPr>
          <w:rFonts w:eastAsia="Times New Roman"/>
        </w:rPr>
        <w:fldChar w:fldCharType="end"/>
      </w:r>
      <w:r w:rsidR="00F5696A">
        <w:rPr>
          <w:rFonts w:eastAsia="Times New Roman"/>
        </w:rPr>
        <w:fldChar w:fldCharType="begin" w:fldLock="1"/>
      </w:r>
      <w:r w:rsidR="00376A85">
        <w:rPr>
          <w:rFonts w:eastAsia="Times New Roman"/>
        </w:rPr>
        <w:instrText>ADDIN CSL_CITATION { "citationItems" : [ { "id" : "ITEM-1", "itemData" : { "DOI" : "10.1002/lary.25410", "ISSN" : "0023852X", "author" : [ { "dropping-particle" : "", "family" : "Cohen", "given" : "Michael S.", "non-dropping-particle" : "", "parse-names" : false, "suffix" : "" }, { "dropping-particle" : "", "family" : "Landegger", "given" : "Lukas D.", "non-dropping-particle" : "", "parse-names" : false, "suffix" : "" }, { "dropping-particle" : "", "family" : "Kozin", "given" : "Elliott D.", "non-dropping-particle" : "", "parse-names" : false, "suffix" : "" }, { "dropping-particle" : "", "family" : "Lee", "given" : "Daniel J.", "non-dropping-particle" : "", "parse-names" : false, "suffix" : "" } ], "container-title" : "The Laryngoscope", "id" : "ITEM-1", "issued" : { "date-parts" : [ [ "2015" ] ] }, "page" : "n/a-n/a", "title" : "Pediatric endoscopic ear surgery in clinical practice: Lessons learned and early outcomes", "type" : "article-journal" }, "uris" : [ "http://www.mendeley.com/documents/?uuid=1a78d456-cb9b-4a14-836d-57ed46e1b801" ] } ], "mendeley" : { "formattedCitation" : "[2]", "plainTextFormattedCitation" : "[2]", "previouslyFormattedCitation" : "[2]" }, "properties" : { "noteIndex" : 0 }, "schema" : "https://github.com/citation-style-language/schema/raw/master/csl-citation.json" }</w:instrText>
      </w:r>
      <w:r w:rsidR="00F5696A">
        <w:rPr>
          <w:rFonts w:eastAsia="Times New Roman"/>
        </w:rPr>
        <w:fldChar w:fldCharType="separate"/>
      </w:r>
      <w:r w:rsidR="00376A85" w:rsidRPr="00376A85">
        <w:rPr>
          <w:rFonts w:eastAsia="Times New Roman"/>
          <w:noProof/>
        </w:rPr>
        <w:t>[2]</w:t>
      </w:r>
      <w:r w:rsidR="00F5696A">
        <w:rPr>
          <w:rFonts w:eastAsia="Times New Roman"/>
        </w:rPr>
        <w:fldChar w:fldCharType="end"/>
      </w:r>
      <w:commentRangeStart w:id="15"/>
      <w:commentRangeStart w:id="16"/>
      <w:commentRangeStart w:id="17"/>
      <w:r w:rsidR="00F5696A">
        <w:rPr>
          <w:rFonts w:eastAsia="Times New Roman"/>
        </w:rPr>
        <w:fldChar w:fldCharType="begin" w:fldLock="1"/>
      </w:r>
      <w:r w:rsidR="00376A85">
        <w:rPr>
          <w:rFonts w:eastAsia="Times New Roman"/>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"[10]", "plainTextFormattedCitation" : "[10]", "previouslyFormattedCitation" : "[10]" }, "properties" : { "noteIndex" : 0 }, "schema" : "https://github.com/citation-style-language/schema/raw/master/csl-citation.json" }</w:instrText>
      </w:r>
      <w:r w:rsidR="00F5696A">
        <w:rPr>
          <w:rFonts w:eastAsia="Times New Roman"/>
        </w:rPr>
        <w:fldChar w:fldCharType="separate"/>
      </w:r>
      <w:r w:rsidR="00376A85" w:rsidRPr="00376A85">
        <w:rPr>
          <w:rFonts w:eastAsia="Times New Roman"/>
          <w:noProof/>
        </w:rPr>
        <w:t>[10]</w:t>
      </w:r>
      <w:r w:rsidR="00F5696A">
        <w:rPr>
          <w:rFonts w:eastAsia="Times New Roman"/>
        </w:rPr>
        <w:fldChar w:fldCharType="end"/>
      </w:r>
      <w:commentRangeEnd w:id="15"/>
      <w:r>
        <w:rPr>
          <w:rStyle w:val="CommentReference"/>
        </w:rPr>
        <w:commentReference w:id="15"/>
      </w:r>
      <w:commentRangeEnd w:id="16"/>
      <w:r>
        <w:rPr>
          <w:rStyle w:val="CommentReference"/>
        </w:rPr>
        <w:commentReference w:id="16"/>
      </w:r>
      <w:commentRangeEnd w:id="17"/>
      <w:r>
        <w:rPr>
          <w:rStyle w:val="CommentReference"/>
        </w:rPr>
        <w:commentReference w:id="17"/>
      </w:r>
      <w:r w:rsidRPr="00032A7F">
        <w:rPr>
          <w:rFonts w:eastAsia="Times New Roman"/>
        </w:rPr>
        <w:t xml:space="preserve">. </w:t>
      </w:r>
      <w:r>
        <w:rPr>
          <w:rFonts w:eastAsia="Times New Roman"/>
        </w:rPr>
        <w:t xml:space="preserve">TEES reduces the invasiveness of ear surgery, however as it is a relatively new technique, there is room for further development of current TEES-specific instruments that are discussed next </w:t>
      </w:r>
      <w:r w:rsidR="00F5696A">
        <w:rPr>
          <w:rFonts w:eastAsia="Times New Roman"/>
        </w:rPr>
        <w:fldChar w:fldCharType="begin" w:fldLock="1"/>
      </w:r>
      <w:r w:rsidR="00376A85">
        <w:rPr>
          <w:rFonts w:eastAsia="Times New Roman"/>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"[4]", "plainTextFormattedCitation" : "[4]", "previouslyFormattedCitation" : "[4]" }, "properties" : { "noteIndex" : 0 }, "schema" : "https://github.com/citation-style-language/schema/raw/master/csl-citation.json" }</w:instrText>
      </w:r>
      <w:r w:rsidR="00F5696A">
        <w:rPr>
          <w:rFonts w:eastAsia="Times New Roman"/>
        </w:rPr>
        <w:fldChar w:fldCharType="separate"/>
      </w:r>
      <w:r w:rsidR="00376A85" w:rsidRPr="00376A85">
        <w:rPr>
          <w:rFonts w:eastAsia="Times New Roman"/>
          <w:noProof/>
        </w:rPr>
        <w:t>[4]</w:t>
      </w:r>
      <w:r w:rsidR="00F5696A">
        <w:rPr>
          <w:rFonts w:eastAsia="Times New Roman"/>
        </w:rPr>
        <w:fldChar w:fldCharType="end"/>
      </w:r>
      <w:r>
        <w:rPr>
          <w:rFonts w:eastAsia="Times New Roman"/>
        </w:rPr>
        <w:t xml:space="preserve">. </w:t>
      </w:r>
    </w:p>
    <w:p w:rsidR="00874880" w:rsidRDefault="005722A7" w:rsidP="00EF256B">
      <w:pPr>
        <w:pStyle w:val="Heading2"/>
        <w:spacing w:line="240" w:lineRule="auto"/>
        <w:contextualSpacing/>
        <w:jc w:val="both"/>
      </w:pPr>
      <w:r>
        <w:t>1.2</w:t>
      </w:r>
      <w:r w:rsidR="00320246">
        <w:t xml:space="preserve">. </w:t>
      </w:r>
      <w:r w:rsidR="00874880">
        <w:t>TEES Instrumentation</w:t>
      </w:r>
      <w:r w:rsidR="00874880" w:rsidRPr="00897596">
        <w:t xml:space="preserve">: </w:t>
      </w:r>
    </w:p>
    <w:p w:rsidR="00CC3BD6" w:rsidRDefault="00F5696A" w:rsidP="006F5F48">
      <w:pPr>
        <w:ind w:firstLine="720"/>
        <w:contextualSpacing/>
        <w:jc w:val="both"/>
      </w:pPr>
      <w:r w:rsidRPr="00F5696A">
        <w:rPr>
          <w:noProof/>
          <w:lang w:bidi="ar-SA"/>
        </w:rPr>
        <w:lastRenderedPageBreak/>
        <w:pict>
          <v:group id="Group 14" o:spid="_x0000_s1029" style="position:absolute;left:0;text-align:left;margin-left:1.15pt;margin-top:79.7pt;width:314.55pt;height:261.15pt;z-index:251678720" coordsize="3994785,331718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">
            <v:shape id="Picture 15" o:spid="_x0000_s1030" type="#_x0000_t75" style="position:absolute;width:3994785;height:297180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jx&#10;ChvEAAAA2gAAAA8AAABkcnMvZG93bnJldi54bWxEj0FrwkAUhO9C/8PyCr3pxhxKja4itoVCq2Aq&#10;6vGZfSah2bdhdxvTf+8KQo/DzHzDzBa9aURHzteWFYxHCQjiwuqaSwW77/fhCwgfkDU2lknBH3lY&#10;zB8GM8y0vfCWujyUIkLYZ6igCqHNpPRFRQb9yLbE0TtbZzBE6UqpHV4i3DQyTZJnabDmuFBhS6uK&#10;ip/81yg47eVmfWj7SY7jt9fD0Z2+9uFTqafHfjkFEagP/+F7+0MrSOF2Jd4AOb8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jxChvEAAAA2gAAAA8AAAAAAAAAAAAAAAAAnAIA&#10;AGRycy9kb3ducmV2LnhtbFBLBQYAAAAABAAEAPcAAACNAwAAAAA=&#10;">
              <v:imagedata r:id="rId13" o:title="tees instruments" croptop="8795f" cropleft="6979f"/>
              <v:path arrowok="t"/>
            </v:shape>
            <v:shape id="Text Box 5" o:spid="_x0000_s1031" type="#_x0000_t202" style="position:absolute;top:3029527;width:3994785;height:2876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7cKnxQAA&#10;ANoAAAAPAAAAZHJzL2Rvd25yZXYueG1sRI9BawIxFITvhf6H8Aq9lJqtWpGtUUQsWC/SrRdvj81z&#10;s+3mZUmyuv57UxA8DjPzDTNb9LYRJ/KhdqzgbZCBIC6drrlSsP/5fJ2CCBFZY+OYFFwowGL++DDD&#10;XLszf9OpiJVIEA45KjAxtrmUoTRkMQxcS5y8o/MWY5K+ktrjOcFtI4dZNpEWa04LBltaGSr/is4q&#10;2I0PO/PSHdfb5Xjkv/bdavJbFUo9P/XLDxCR+ngP39obreAd/q+kGyDn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PtwqfFAAAA2gAAAA8AAAAAAAAAAAAAAAAAlwIAAGRycy9k&#10;b3ducmV2LnhtbFBLBQYAAAAABAAEAPUAAACJAwAAAAA=&#10;" stroked="f">
              <v:textbox style="mso-fit-shape-to-text:t" inset="0,0,0,0">
                <w:txbxContent>
                  <w:p w:rsidR="0033273D" w:rsidRPr="002E5C2C" w:rsidRDefault="0033273D" w:rsidP="002E5C2C">
                    <w:pPr>
                      <w:pStyle w:val="Caption"/>
                      <w:rPr>
                        <w:b w:val="0"/>
                        <w:noProof/>
                        <w:color w:val="000000" w:themeColor="text1"/>
                        <w:szCs w:val="22"/>
                      </w:rPr>
                    </w:pPr>
                    <w:bookmarkStart w:id="18" w:name="_Ref495245210"/>
                    <w:r w:rsidRPr="002E5C2C">
                      <w:rPr>
                        <w:color w:val="000000" w:themeColor="text1"/>
                      </w:rPr>
                      <w:t xml:space="preserve">Figure </w:t>
                    </w:r>
                    <w:r w:rsidR="00F5696A" w:rsidRPr="002E5C2C">
                      <w:rPr>
                        <w:color w:val="000000" w:themeColor="text1"/>
                      </w:rPr>
                      <w:fldChar w:fldCharType="begin"/>
                    </w:r>
                    <w:r w:rsidRPr="002E5C2C">
                      <w:rPr>
                        <w:color w:val="000000" w:themeColor="text1"/>
                      </w:rPr>
                      <w:instrText xml:space="preserve"> SEQ Figure \* ARABIC </w:instrText>
                    </w:r>
                    <w:r w:rsidR="00F5696A" w:rsidRPr="002E5C2C">
                      <w:rPr>
                        <w:color w:val="000000" w:themeColor="text1"/>
                      </w:rPr>
                      <w:fldChar w:fldCharType="separate"/>
                    </w:r>
                    <w:r w:rsidR="00323919">
                      <w:rPr>
                        <w:noProof/>
                        <w:color w:val="000000" w:themeColor="text1"/>
                      </w:rPr>
                      <w:t>3</w:t>
                    </w:r>
                    <w:r w:rsidR="00F5696A" w:rsidRPr="002E5C2C">
                      <w:rPr>
                        <w:color w:val="000000" w:themeColor="text1"/>
                      </w:rPr>
                      <w:fldChar w:fldCharType="end"/>
                    </w:r>
                    <w:bookmarkEnd w:id="18"/>
                    <w:r w:rsidRPr="002E5C2C">
                      <w:rPr>
                        <w:color w:val="000000" w:themeColor="text1"/>
                      </w:rPr>
                      <w:t>:</w:t>
                    </w:r>
                    <w:r w:rsidRPr="002E5C2C">
                      <w:rPr>
                        <w:b w:val="0"/>
                        <w:color w:val="000000" w:themeColor="text1"/>
                      </w:rPr>
                      <w:t xml:space="preserve"> Current instruments used during TEES.</w:t>
                    </w:r>
                  </w:p>
                </w:txbxContent>
              </v:textbox>
            </v:shape>
            <w10:wrap type="square"/>
          </v:group>
        </w:pict>
      </w:r>
      <w:r>
        <w:fldChar w:fldCharType="begin"/>
      </w:r>
      <w:r w:rsidR="002E5C2C">
        <w:instrText xml:space="preserve"> REF _Ref495245210 \h </w:instrText>
      </w:r>
      <w:r>
        <w:fldChar w:fldCharType="separate"/>
      </w:r>
      <w:r w:rsidR="00323919" w:rsidRPr="002E5C2C">
        <w:rPr>
          <w:color w:val="000000" w:themeColor="text1"/>
        </w:rPr>
        <w:t xml:space="preserve">Figure </w:t>
      </w:r>
      <w:r w:rsidR="00323919" w:rsidRPr="002E5C2C">
        <w:rPr>
          <w:noProof/>
          <w:color w:val="000000" w:themeColor="text1"/>
        </w:rPr>
        <w:t>2</w:t>
      </w:r>
      <w:r>
        <w:fldChar w:fldCharType="end"/>
      </w:r>
      <w:r w:rsidR="002E5C2C">
        <w:t xml:space="preserve"> </w:t>
      </w:r>
      <w:r w:rsidR="00743B1B">
        <w:t xml:space="preserve">shows </w:t>
      </w:r>
      <w:r w:rsidR="00743B1B" w:rsidRPr="00992B8F">
        <w:t xml:space="preserve">different sets of </w:t>
      </w:r>
      <w:r w:rsidR="00D56577">
        <w:t>TEES</w:t>
      </w:r>
      <w:r w:rsidR="00743B1B" w:rsidRPr="00992B8F">
        <w:t xml:space="preserve"> instruments</w:t>
      </w:r>
      <w:r w:rsidR="00A87704">
        <w:t xml:space="preserve">, many of which are presented by </w:t>
      </w:r>
      <w:proofErr w:type="spellStart"/>
      <w:r w:rsidR="00A87704">
        <w:t>Badr</w:t>
      </w:r>
      <w:proofErr w:type="spellEnd"/>
      <w:r w:rsidR="00A87704">
        <w:t>-El-</w:t>
      </w:r>
      <w:proofErr w:type="spellStart"/>
      <w:r w:rsidR="00A87704">
        <w:t>Dine</w:t>
      </w:r>
      <w:proofErr w:type="spellEnd"/>
      <w:r w:rsidR="00A87704">
        <w:t xml:space="preserve"> et al. </w:t>
      </w:r>
      <w:r>
        <w:rPr>
          <w:rFonts w:cs="Arial"/>
        </w:rPr>
        <w:fldChar w:fldCharType="begin" w:fldLock="1"/>
      </w:r>
      <w:r w:rsidR="00376A85">
        <w:rPr>
          <w:rFonts w:cs="Arial"/>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"http://www.mendeley.com/documents/?uuid=1bc76e47-85e5-4f7b-86c0-0ca1271421c2" ] } ], "mendeley" : { "formattedCitation" : "[4]", "plainTextFormattedCitation" : "[4]", "previouslyFormattedCitation" : "[4]" }, "properties" : { "noteIndex" : 0 }, "schema" : "https://github.com/citation-style-language/schema/raw/master/csl-citation.json" }</w:instrText>
      </w:r>
      <w:r>
        <w:rPr>
          <w:rFonts w:cs="Arial"/>
        </w:rPr>
        <w:fldChar w:fldCharType="separate"/>
      </w:r>
      <w:r w:rsidR="00376A85" w:rsidRPr="00376A85">
        <w:rPr>
          <w:rFonts w:cs="Arial"/>
          <w:noProof/>
        </w:rPr>
        <w:t>[4]</w:t>
      </w:r>
      <w:r>
        <w:rPr>
          <w:rFonts w:cs="Arial"/>
        </w:rPr>
        <w:fldChar w:fldCharType="end"/>
      </w:r>
      <w:r w:rsidR="00743B1B" w:rsidRPr="00992B8F">
        <w:t xml:space="preserve">. </w:t>
      </w:r>
      <w:r w:rsidR="00EB4D08">
        <w:t>Only one instrument is used at a time and t</w:t>
      </w:r>
      <w:r w:rsidR="00A72BC7">
        <w:t xml:space="preserve">he ear canal restricts the movement of instruments thus many have curved tips in order to reach structures. </w:t>
      </w:r>
      <w:r w:rsidR="00743B1B" w:rsidRPr="00992B8F">
        <w:t>The Spiggle &amp; Theis Panetti set incorporates suction along the shaft of its instruments in order t</w:t>
      </w:r>
      <w:r w:rsidR="00F45ACB">
        <w:t>o allow for two functionalities</w:t>
      </w:r>
      <w:r w:rsidR="00BF6603">
        <w:t xml:space="preserve">: </w:t>
      </w:r>
      <w:r w:rsidR="00F45ACB">
        <w:t>suction and dissection</w:t>
      </w:r>
      <w:r w:rsidR="00743B1B" w:rsidRPr="00992B8F">
        <w:t xml:space="preserve"> or suction and cutting</w:t>
      </w:r>
      <w:r w:rsidR="00BF6603">
        <w:t xml:space="preserve">. Having dual functionality </w:t>
      </w:r>
      <w:r w:rsidR="00743B1B" w:rsidRPr="00992B8F">
        <w:t>in one tool eliminat</w:t>
      </w:r>
      <w:r w:rsidR="00BF6603">
        <w:t>es</w:t>
      </w:r>
      <w:r w:rsidR="00743B1B" w:rsidRPr="00992B8F">
        <w:t xml:space="preserve"> the need to switch between a suction instrument and dissection instrument or knife </w:t>
      </w:r>
      <w:r w:rsidRPr="00992B8F">
        <w:fldChar w:fldCharType="begin" w:fldLock="1"/>
      </w:r>
      <w:r w:rsidR="00376A85">
        <w:instrText>ADDIN CSL_CITATION { "citationItems" : [ { "id" : "ITEM-1", "itemData" : { "URL" : "http://www.spiggle-theis.com/en/products/otology/panetti-instrument-set", "accessed" : { "date-parts" : [ [ "2017", "10", "3" ] ] }, "author" : [ { "dropping-particle" : "", "family" : "Spiggle and Theis", "given" : "", "non-dropping-particle" : "", "parse-names" : false, "suffix" : "" } ], "id" : "ITEM-1", "issued" : { "date-parts" : [ [ "2017" ] ] }, "title" : "Panetti Instrument Set", "type" : "webpage" }, "uris" : [ "http://www.mendeley.com/documents/?uuid=1ecf87ff-7306-4606-892b-f7265216ff7a", "http://www.mendeley.com/documents/?uuid=f01a78e6-f41a-43e8-ac1b-5ca110b5fd60" ] } ], "mendeley" : { "formattedCitation" : "[17]", "plainTextFormattedCitation" : "[17]", "previouslyFormattedCitation" : "[16]" }, "properties" : { "noteIndex" : 0 }, "schema" : "https://github.com/citation-style-language/schema/raw/master/csl-citation.json" }</w:instrText>
      </w:r>
      <w:r w:rsidRPr="00992B8F">
        <w:fldChar w:fldCharType="separate"/>
      </w:r>
      <w:r w:rsidR="00376A85" w:rsidRPr="00376A85">
        <w:rPr>
          <w:noProof/>
        </w:rPr>
        <w:t>[17]</w:t>
      </w:r>
      <w:r w:rsidRPr="00992B8F">
        <w:fldChar w:fldCharType="end"/>
      </w:r>
      <w:r w:rsidR="00743B1B" w:rsidRPr="00992B8F">
        <w:t>. Grace Medical and Karl Storz have similar</w:t>
      </w:r>
      <w:r w:rsidR="00A72BC7">
        <w:t xml:space="preserve"> suction capabilities</w:t>
      </w:r>
      <w:r w:rsidR="00B440ED">
        <w:t xml:space="preserve"> </w:t>
      </w:r>
      <w:r w:rsidRPr="00992B8F">
        <w:fldChar w:fldCharType="begin" w:fldLock="1"/>
      </w:r>
      <w:r w:rsidR="00376A85">
        <w:instrText>ADDIN CSL_CITATION { "citationItems" : [ { "id" : "ITEM-1", "itemData" : { "URL" : "http://www.gracemedical.com/products/endoscopic-instruments/endoscopic-instruments/", "accessed" : { "date-parts" : [ [ "2017", "10", "3" ] ] }, "author" : [ { "dropping-particle" : "", "family" : "Grace Medical", "given" : "", "non-dropping-particle" : "", "parse-names" : false, "suffix" : "" } ], "id" : "ITEM-1", "issued" : { "date-parts" : [ [ "2017" ] ] }, "title" : "Endoscopic Instruments", "type" : "webpage" }, "uris" : [ "http://www.mendeley.com/documents/?uuid=d2eea84b-2259-4d0a-b26f-c83140295bf5", "http://www.mendeley.com/documents/?uuid=816e58e9-b989-4608-b15b-9fa885e063da" ] } ], "mendeley" : { "formattedCitation" : "[18]", "plainTextFormattedCitation" : "[18]", "previouslyFormattedCitation" : "[17]" }, "properties" : { "noteIndex" : 0 }, "schema" : "https://github.com/citation-style-language/schema/raw/master/csl-citation.json" }</w:instrText>
      </w:r>
      <w:r w:rsidRPr="00992B8F">
        <w:fldChar w:fldCharType="separate"/>
      </w:r>
      <w:r w:rsidR="00376A85" w:rsidRPr="00376A85">
        <w:rPr>
          <w:noProof/>
        </w:rPr>
        <w:t>[18]</w:t>
      </w:r>
      <w:r w:rsidRPr="00992B8F">
        <w:fldChar w:fldCharType="end"/>
      </w:r>
      <w:r w:rsidRPr="00992B8F">
        <w:fldChar w:fldCharType="begin" w:fldLock="1"/>
      </w:r>
      <w:r w:rsidR="00376A85">
        <w:instrText>ADDIN CSL_CITATION { "citationItems" : [ { "id" : "ITEM-1", "itemData" : { "abstract" : "There has been an increasing trend worldwide towards the use of the endoscope in middle ear surgery thanks to new advancements in instruments and enhanced visualization technologies. All ENT specialists who use the endoscope for middle ear surgery realize how the predominant use of the microscope up to now and its limitations have influenced clinical perception, e.g. when removing a cholesteatoma. Enhanced visualization technologies in combination with the outstanding optical properties of the endoscope as well as special instruments offer new perspectives and possibilities in middle ear surgery. These developments have led to a change of thinking in sinus surgery and, consequently, to new insights and findings in endoscopic middle ear surgery. The patient stands to benefit most from endoscopic middle ear surgery. One main advantage is the faster recovery of the patient due to a minimally invasive procedure. Furthermore, it is confirmed that a reduced risk of recurrence occurs if the endoscope is used in cholesteatoma surgery. Moreover, using an endoscope considerably reduces in-situ tumor residue thanks to the enhanced view of the entire surgical site. The benefits of endoscopic middle ear surgery are based on the key features of the transcanal endoscopic approach:", "author" : [ { "dropping-particle" : "", "family" : "Storz", "given" : "", "non-dropping-particle" : "", "parse-names" : false, "suffix" : "" } ], "container-title" : "EndoWorld Karl Storz - Endoskope", "id" : "ITEM-1", "issued" : { "date-parts" : [ [ "2016" ] ] }, "page" : "1-16", "title" : "Instrument Set for Endoscopic Middle Ear Surgery", "type" : "article" }, "uris" : [ "http://www.mendeley.com/documents/?uuid=2c20d872-e350-4319-b489-70ec3e745714", "http://www.mendeley.com/documents/?uuid=01edba9e-1631-4ad2-bb62-6f3b50be0607" ] } ], "mendeley" : { "formattedCitation" : "[19]", "plainTextFormattedCitation" : "[19]", "previouslyFormattedCitation" : "[18]" }, "properties" : { "noteIndex" : 0 }, "schema" : "https://github.com/citation-style-language/schema/raw/master/csl-citation.json" }</w:instrText>
      </w:r>
      <w:r w:rsidRPr="00992B8F">
        <w:fldChar w:fldCharType="separate"/>
      </w:r>
      <w:r w:rsidR="00376A85" w:rsidRPr="00376A85">
        <w:rPr>
          <w:noProof/>
        </w:rPr>
        <w:t>[19]</w:t>
      </w:r>
      <w:r w:rsidRPr="00992B8F">
        <w:fldChar w:fldCharType="end"/>
      </w:r>
      <w:r w:rsidR="00743B1B" w:rsidRPr="00992B8F">
        <w:t xml:space="preserve">. The Thomassin dissector, </w:t>
      </w:r>
      <w:proofErr w:type="spellStart"/>
      <w:r w:rsidR="00743B1B" w:rsidRPr="00992B8F">
        <w:t>Derlacki</w:t>
      </w:r>
      <w:proofErr w:type="spellEnd"/>
      <w:r w:rsidR="00743B1B" w:rsidRPr="00992B8F">
        <w:t xml:space="preserve"> </w:t>
      </w:r>
      <w:proofErr w:type="spellStart"/>
      <w:r w:rsidR="00743B1B" w:rsidRPr="00992B8F">
        <w:t>Mobilizer</w:t>
      </w:r>
      <w:proofErr w:type="spellEnd"/>
      <w:r w:rsidR="00743B1B" w:rsidRPr="00992B8F">
        <w:t xml:space="preserve"> and Rosen Needle are frequently used by the PI</w:t>
      </w:r>
      <w:r w:rsidR="00D56577">
        <w:t>, an experienced TEES surgeon,</w:t>
      </w:r>
      <w:r w:rsidR="00743B1B" w:rsidRPr="00992B8F">
        <w:t xml:space="preserve"> to position grafts and dissect tissue as their respective tip shapes are preferred to manipulate tissue effectively. The Rosen Needle tip curvature allows for dissecting tissue that is attached to the ear drum as the tip shape compl</w:t>
      </w:r>
      <w:r w:rsidR="00BF6603">
        <w:t>e</w:t>
      </w:r>
      <w:r w:rsidR="00743B1B" w:rsidRPr="00992B8F">
        <w:t>ment</w:t>
      </w:r>
      <w:r w:rsidR="00136A19">
        <w:t>s the curvature of the ear drum.</w:t>
      </w:r>
      <w:r w:rsidR="00743B1B" w:rsidRPr="00992B8F">
        <w:t xml:space="preserve"> </w:t>
      </w:r>
      <w:r w:rsidR="00136A19">
        <w:t>Also, when</w:t>
      </w:r>
      <w:r w:rsidR="00743B1B" w:rsidRPr="00992B8F">
        <w:t xml:space="preserve"> the </w:t>
      </w:r>
      <w:r w:rsidR="00136A19">
        <w:t xml:space="preserve">Rosen </w:t>
      </w:r>
      <w:r w:rsidR="00743B1B" w:rsidRPr="00992B8F">
        <w:t xml:space="preserve">needle is rotated axially, the tip follows a trajectory which is useful to manipulate tissue without having to translate the tool which would cause the instrument shaft to collide with the endoscope or ear canal wall. </w:t>
      </w:r>
      <w:r w:rsidR="00D56577">
        <w:t>These are handheld instruments designed specifically for TEES; recently, there has been research and development of robotic minimally invasive techniques to access the middle ear, discussed below.</w:t>
      </w:r>
    </w:p>
    <w:p w:rsidR="00330E53" w:rsidRDefault="005722A7" w:rsidP="00663FF9">
      <w:pPr>
        <w:pStyle w:val="Heading2"/>
        <w:jc w:val="both"/>
      </w:pPr>
      <w:r>
        <w:t>1.3</w:t>
      </w:r>
      <w:r w:rsidR="00320246">
        <w:t xml:space="preserve">. </w:t>
      </w:r>
      <w:r w:rsidR="00B440ED">
        <w:t>Approaches</w:t>
      </w:r>
      <w:r w:rsidR="00EF256B">
        <w:t xml:space="preserve"> to minimally invasively access the middle ear </w:t>
      </w:r>
    </w:p>
    <w:p w:rsidR="009E362C" w:rsidRPr="006C7045" w:rsidRDefault="00F5696A" w:rsidP="006C7045">
      <w:pPr>
        <w:ind w:firstLine="720"/>
        <w:jc w:val="both"/>
      </w:pPr>
      <w:r w:rsidRPr="00F5696A">
        <w:rPr>
          <w:noProof/>
          <w:sz w:val="18"/>
          <w:szCs w:val="18"/>
          <w:lang w:bidi="ar-SA"/>
        </w:rPr>
        <w:pict>
          <v:group id="Group 17" o:spid="_x0000_s1032" style="position:absolute;left:0;text-align:left;margin-left:.7pt;margin-top:14pt;width:290.55pt;height:179.8pt;z-index:251681792" coordsize="3690332,228374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">
            <v:shape id="Picture 12" o:spid="_x0000_s1033" type="#_x0000_t75" style="position:absolute;width:3681095;height:145732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2A&#10;UMrCAAAA2wAAAA8AAABkcnMvZG93bnJldi54bWxEj8tqwzAQRfeF/IOYQHaNnAd5OFGCKRTaVbGT&#10;RZaDNbFMrJGRlMT9+6pQ6PJyH4e7Pw62Ew/yoXWsYDbNQBDXTrfcKDif3l83IEJE1tg5JgXfFOB4&#10;GL3sMdfuySU9qtiINMIhRwUmxj6XMtSGLIap64mTd3XeYkzSN1J7fKZx28l5lq2kxZYTwWBPb4bq&#10;W3W3CbL1ZunKool+5Yvq8+tiy/VFqcl4KHYgIg3xP/zX/tAKFkv4/ZJ+gDz8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tgFDKwgAAANsAAAAPAAAAAAAAAAAAAAAAAJwCAABk&#10;cnMvZG93bnJldi54bWxQSwUGAAAAAAQABAD3AAAAiwMAAAAA&#10;">
              <v:imagedata r:id="rId14" o:title="ent robot concentric tube"/>
              <v:path arrowok="t"/>
            </v:shape>
            <v:shape id="Text Box 16" o:spid="_x0000_s1034" type="#_x0000_t202" style="position:absolute;left:9237;top:1514763;width:3681095;height:76898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1KYpwwAA&#10;ANsAAAAPAAAAZHJzL2Rvd25yZXYueG1sRE9NawIxEL0L/Q9hCr2IZltlKVujiCjUXqRbL96GzbjZ&#10;djNZkqxu/30jCL3N433OYjXYVlzIh8axgudpBoK4crrhWsHxazd5BREissbWMSn4pQCr5cNogYV2&#10;V/6kSxlrkUI4FKjAxNgVUobKkMUwdR1x4s7OW4wJ+lpqj9cUblv5kmW5tNhwajDY0cZQ9VP2VsFh&#10;fjqYcX/efqznM78/9pv8uy6Venoc1m8gIg3xX3x3v+s0P4fbL+kAufw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21KYpwwAAANsAAAAPAAAAAAAAAAAAAAAAAJcCAABkcnMvZG93&#10;bnJldi54bWxQSwUGAAAAAAQABAD1AAAAhwMAAAAA&#10;" stroked="f">
              <v:textbox style="mso-fit-shape-to-text:t" inset="0,0,0,0">
                <w:txbxContent>
                  <w:p w:rsidR="0033273D" w:rsidRPr="006C7045" w:rsidRDefault="0033273D" w:rsidP="006C7045">
                    <w:pPr>
                      <w:pStyle w:val="Caption"/>
                      <w:rPr>
                        <w:b w:val="0"/>
                        <w:noProof/>
                        <w:color w:val="000000" w:themeColor="text1"/>
                      </w:rPr>
                    </w:pPr>
                    <w:bookmarkStart w:id="19" w:name="_Ref495246532"/>
                    <w:r w:rsidRPr="006C7045">
                      <w:rPr>
                        <w:color w:val="000000" w:themeColor="text1"/>
                      </w:rPr>
                      <w:t xml:space="preserve">Figure </w:t>
                    </w:r>
                    <w:r w:rsidR="00F5696A" w:rsidRPr="006C7045">
                      <w:rPr>
                        <w:color w:val="000000" w:themeColor="text1"/>
                      </w:rPr>
                      <w:fldChar w:fldCharType="begin"/>
                    </w:r>
                    <w:r w:rsidRPr="006C7045">
                      <w:rPr>
                        <w:color w:val="000000" w:themeColor="text1"/>
                      </w:rPr>
                      <w:instrText xml:space="preserve"> SEQ Figure \* ARABIC </w:instrText>
                    </w:r>
                    <w:r w:rsidR="00F5696A" w:rsidRPr="006C7045">
                      <w:rPr>
                        <w:color w:val="000000" w:themeColor="text1"/>
                      </w:rPr>
                      <w:fldChar w:fldCharType="separate"/>
                    </w:r>
                    <w:r w:rsidR="00323919">
                      <w:rPr>
                        <w:noProof/>
                        <w:color w:val="000000" w:themeColor="text1"/>
                      </w:rPr>
                      <w:t>4</w:t>
                    </w:r>
                    <w:r w:rsidR="00F5696A" w:rsidRPr="006C7045">
                      <w:rPr>
                        <w:color w:val="000000" w:themeColor="text1"/>
                      </w:rPr>
                      <w:fldChar w:fldCharType="end"/>
                    </w:r>
                    <w:bookmarkEnd w:id="19"/>
                    <w:r w:rsidRPr="006C7045">
                      <w:rPr>
                        <w:color w:val="000000" w:themeColor="text1"/>
                      </w:rPr>
                      <w:t>:</w:t>
                    </w:r>
                    <w:r w:rsidRPr="006C7045">
                      <w:rPr>
                        <w:b w:val="0"/>
                        <w:color w:val="000000" w:themeColor="text1"/>
                      </w:rPr>
                      <w:t xml:space="preserve"> </w:t>
                    </w:r>
                    <w:proofErr w:type="spellStart"/>
                    <w:r w:rsidRPr="006C7045">
                      <w:rPr>
                        <w:b w:val="0"/>
                        <w:color w:val="000000" w:themeColor="text1"/>
                      </w:rPr>
                      <w:t>Yasin</w:t>
                    </w:r>
                    <w:proofErr w:type="spellEnd"/>
                    <w:r w:rsidRPr="006C7045">
                      <w:rPr>
                        <w:b w:val="0"/>
                        <w:color w:val="000000" w:themeColor="text1"/>
                      </w:rPr>
                      <w:t xml:space="preserve"> et al. developed a</w:t>
                    </w:r>
                    <w:r w:rsidRPr="006C7045">
                      <w:rPr>
                        <w:b w:val="0"/>
                        <w:color w:val="000000" w:themeColor="text1"/>
                        <w:lang w:val="en-CA"/>
                      </w:rPr>
                      <w:t xml:space="preserve"> steerable robot-assisted micromanipulation device for the middle ear. The left panel shows the robot with the tool extending downward out of it, and the right panel shows the surgeon </w:t>
                    </w:r>
                    <w:proofErr w:type="spellStart"/>
                    <w:r w:rsidRPr="006C7045">
                      <w:rPr>
                        <w:b w:val="0"/>
                        <w:color w:val="000000" w:themeColor="text1"/>
                        <w:lang w:val="en-CA"/>
                      </w:rPr>
                      <w:t>teleoperating</w:t>
                    </w:r>
                    <w:proofErr w:type="spellEnd"/>
                    <w:r w:rsidRPr="006C7045">
                      <w:rPr>
                        <w:b w:val="0"/>
                        <w:color w:val="000000" w:themeColor="text1"/>
                        <w:lang w:val="en-CA"/>
                      </w:rPr>
                      <w:t xml:space="preserve"> by gripping th</w:t>
                    </w:r>
                    <w:r w:rsidRPr="006C7045">
                      <w:rPr>
                        <w:b w:val="0"/>
                        <w:bCs w:val="0"/>
                        <w:color w:val="000000" w:themeColor="text1"/>
                        <w:lang w:val="en-CA"/>
                      </w:rPr>
                      <w:t xml:space="preserve">e ‘distal dexterity robot’ </w:t>
                    </w:r>
                    <w:r w:rsidR="00F5696A" w:rsidRPr="006C7045">
                      <w:rPr>
                        <w:b w:val="0"/>
                        <w:color w:val="000000" w:themeColor="text1"/>
                        <w:lang w:val="en-CA"/>
                      </w:rPr>
                      <w:fldChar w:fldCharType="begin" w:fldLock="1"/>
                    </w:r>
                    <w:r w:rsidR="00376A85">
                      <w:rPr>
                        <w:b w:val="0"/>
                        <w:color w:val="000000" w:themeColor="text1"/>
                        <w:lang w:val="en-CA"/>
                      </w:rPr>
                      <w:instrText>ADDIN CSL_CITATION { "citationItems" : [ { "id" : "ITEM-1", "itemData" : { "DOI" : "10.1097/MAO.0000000000001288", "ISBN" : "0000000000", "ISSN" : "1531-7129", "author" : [ { "dropping-particle" : "", "family" : "Yasin", "given" : "Rashid", "non-dropping-particle" : "", "parse-names" : false, "suffix" : "" }, { "dropping-particle" : "", "family" : "O\u2019Connell", "given" : "Brendan P.", "non-dropping-particle" : "", "parse-names" : false, "suffix" : "" }, { "dropping-particle" : "", "family" : "Yu", "given" : "Haoran", "non-dropping-particle" : "", "parse-names" : false, "suffix" : "" }, { "dropping-particle" : "", "family" : "Hunter", "given" : "Jacob B.", "non-dropping-particle" : "", "parse-names" : false, "suffix" : "" }, { "dropping-particle" : "", "family" : "Wanna", "given" : "George B.", "non-dropping-particle" : "", "parse-names" : false, "suffix" : "" }, { "dropping-particle" : "", "family" : "Rivas", "given" : "Alejandro", "non-dropping-particle" : "", "parse-names" : false, "suffix" : "" }, { "dropping-particle" : "", "family" : "Simaan", "given" : "Nabil", "non-dropping-particle" : "", "parse-names" : false, "suffix" : "" } ], "container-title" : "Otology &amp; Neurotology", "id" : "ITEM-1", "issue" : "2", "issued" : { "date-parts" : [ [ "2017" ] ] }, "page" : "290-295", "title" : "Steerable Robot-assisted Micromanipulation in the Middle Ear", "type" : "article-journal", "volume" : "38" }, "uris" : [ "http://www.mendeley.com/documents/?uuid=962788b6-c855-4cdd-8a44-932e2812074e" ] } ], "mendeley" : { "formattedCitation" : "[20]", "plainTextFormattedCitation" : "[20]", "previouslyFormattedCitation" : "[19]" }, "properties" : { "noteIndex" : 0 }, "schema" : "https://github.com/citation-style-language/schema/raw/master/csl-citation.json" }</w:instrText>
                    </w:r>
                    <w:r w:rsidR="00F5696A" w:rsidRPr="006C7045">
                      <w:rPr>
                        <w:b w:val="0"/>
                        <w:color w:val="000000" w:themeColor="text1"/>
                        <w:lang w:val="en-CA"/>
                      </w:rPr>
                      <w:fldChar w:fldCharType="separate"/>
                    </w:r>
                    <w:r w:rsidR="00376A85" w:rsidRPr="00376A85">
                      <w:rPr>
                        <w:b w:val="0"/>
                        <w:noProof/>
                        <w:color w:val="000000" w:themeColor="text1"/>
                        <w:lang w:val="en-CA"/>
                      </w:rPr>
                      <w:t>[20]</w:t>
                    </w:r>
                    <w:r w:rsidR="00F5696A" w:rsidRPr="006C7045">
                      <w:rPr>
                        <w:b w:val="0"/>
                        <w:color w:val="000000" w:themeColor="text1"/>
                        <w:lang w:val="en-CA"/>
                      </w:rPr>
                      <w:fldChar w:fldCharType="end"/>
                    </w:r>
                    <w:r w:rsidRPr="006C7045">
                      <w:rPr>
                        <w:rStyle w:val="CommentReference"/>
                        <w:b w:val="0"/>
                        <w:color w:val="000000" w:themeColor="text1"/>
                      </w:rPr>
                      <w:annotationRef/>
                    </w:r>
                    <w:r w:rsidRPr="006C7045">
                      <w:rPr>
                        <w:b w:val="0"/>
                        <w:color w:val="000000" w:themeColor="text1"/>
                        <w:lang w:val="en-CA"/>
                      </w:rPr>
                      <w:t>.</w:t>
                    </w:r>
                  </w:p>
                </w:txbxContent>
              </v:textbox>
            </v:shape>
            <w10:wrap type="square"/>
          </v:group>
        </w:pict>
      </w:r>
      <w:proofErr w:type="spellStart"/>
      <w:r w:rsidR="00330E53">
        <w:t>Yasin</w:t>
      </w:r>
      <w:proofErr w:type="spellEnd"/>
      <w:r w:rsidR="00330E53">
        <w:t xml:space="preserve"> et al. present a robotic tool that aims to allow middle ear surgeons to perform precise tasks and access hard to reach anatomical targets using a custom-designed robot that controls grippers attached to a shape-set </w:t>
      </w:r>
      <w:proofErr w:type="spellStart"/>
      <w:r w:rsidR="00330E53">
        <w:t>nitinol</w:t>
      </w:r>
      <w:proofErr w:type="spellEnd"/>
      <w:r w:rsidR="00330E53">
        <w:t xml:space="preserve"> tube with a fixed radius of</w:t>
      </w:r>
      <w:r w:rsidR="00F85987">
        <w:t xml:space="preserve"> curvature of</w:t>
      </w:r>
      <w:r w:rsidR="00330E53">
        <w:t xml:space="preserve"> 7.5mm at the tip</w:t>
      </w:r>
      <w:r w:rsidR="006C7045">
        <w:t xml:space="preserve">, see </w:t>
      </w:r>
      <w:r>
        <w:fldChar w:fldCharType="begin"/>
      </w:r>
      <w:r w:rsidR="006C7045">
        <w:instrText xml:space="preserve"> REF _Ref495246532 \h </w:instrText>
      </w:r>
      <w:r>
        <w:fldChar w:fldCharType="separate"/>
      </w:r>
      <w:r w:rsidR="00323919" w:rsidRPr="006C7045">
        <w:rPr>
          <w:color w:val="000000" w:themeColor="text1"/>
        </w:rPr>
        <w:t xml:space="preserve">Figure </w:t>
      </w:r>
      <w:r w:rsidR="00323919" w:rsidRPr="006C7045">
        <w:rPr>
          <w:noProof/>
          <w:color w:val="000000" w:themeColor="text1"/>
        </w:rPr>
        <w:t>3</w:t>
      </w:r>
      <w:r>
        <w:fldChar w:fldCharType="end"/>
      </w:r>
      <w:r w:rsidR="00330E53">
        <w:t xml:space="preserve"> </w:t>
      </w:r>
      <w:r>
        <w:fldChar w:fldCharType="begin" w:fldLock="1"/>
      </w:r>
      <w:r w:rsidR="00376A85">
        <w:instrText>ADDIN CSL_CITATION { "citationItems" : [ { "id" : "ITEM-1", "itemData" : { "DOI" : "10.1097/MAO.0000000000001288", "ISBN" : "0000000000", "ISSN" : "1531-7129", "author" : [ { "dropping-particle" : "", "family" : "Yasin", "given" : "Rashid", "non-dropping-particle" : "", "parse-names" : false, "suffix" : "" }, { "dropping-particle" : "", "family" : "O\u2019Connell", "given" : "Brendan P.", "non-dropping-particle" : "", "parse-names" : false, "suffix" : "" }, { "dropping-particle" : "", "family" : "Yu", "given" : "Haoran", "non-dropping-particle" : "", "parse-names" : false, "suffix" : "" }, { "dropping-particle" : "", "family" : "Hunter", "given" : "Jacob B.", "non-dropping-particle" : "", "parse-names" : false, "suffix" : "" }, { "dropping-particle" : "", "family" : "Wanna", "given" : "George B.", "non-dropping-particle" : "", "parse-names" : false, "suffix" : "" }, { "dropping-particle" : "", "family" : "Rivas", "given" : "Alejandro", "non-dropping-particle" : "", "parse-names" : false, "suffix" : "" }, { "dropping-particle" : "", "family" : "Simaan", "given" : "Nabil", "non-dropping-particle" : "", "parse-names" : false, "suffix" : "" } ], "container-title" : "Otology &amp; Neurotology", "id" : "ITEM-1", "issue" : "2", "issued" : { "date-parts" : [ [ "2017" ] ] }, "page" : "290-295", "title" : "Steerable Robot-assisted Micromanipulation in the Middle Ear", "type" : "article-journal", "volume" : "38" }, "uris" : [ "http://www.mendeley.com/documents/?uuid=962788b6-c855-4cdd-8a44-932e2812074e" ] } ], "mendeley" : { "formattedCitation" : "[20]", "plainTextFormattedCitation" : "[20]", "previouslyFormattedCitation" : "[19]" }, "properties" : { "noteIndex" : 0 }, "schema" : "https://github.com/citation-style-language/schema/raw/master/csl-citation.json" }</w:instrText>
      </w:r>
      <w:r>
        <w:fldChar w:fldCharType="separate"/>
      </w:r>
      <w:r w:rsidR="00376A85" w:rsidRPr="00376A85">
        <w:rPr>
          <w:noProof/>
        </w:rPr>
        <w:t>[20]</w:t>
      </w:r>
      <w:r>
        <w:fldChar w:fldCharType="end"/>
      </w:r>
      <w:r w:rsidR="00330E53">
        <w:t xml:space="preserve">. The </w:t>
      </w:r>
      <w:proofErr w:type="spellStart"/>
      <w:r w:rsidR="00330E53">
        <w:t>nitinol</w:t>
      </w:r>
      <w:proofErr w:type="spellEnd"/>
      <w:r w:rsidR="00330E53">
        <w:t xml:space="preserve"> ‘</w:t>
      </w:r>
      <w:proofErr w:type="spellStart"/>
      <w:r w:rsidR="00330E53">
        <w:t>cannula</w:t>
      </w:r>
      <w:proofErr w:type="spellEnd"/>
      <w:r w:rsidR="00330E53">
        <w:t xml:space="preserve">’ can be retracted into a </w:t>
      </w:r>
      <w:r w:rsidR="006C7045">
        <w:t xml:space="preserve">straight </w:t>
      </w:r>
      <w:r w:rsidR="00330E53">
        <w:t xml:space="preserve">stainless steel ‘stem’ and when the tool needs to reach something, the </w:t>
      </w:r>
      <w:proofErr w:type="spellStart"/>
      <w:r w:rsidR="00330E53">
        <w:t>cannula</w:t>
      </w:r>
      <w:proofErr w:type="spellEnd"/>
      <w:r w:rsidR="00330E53">
        <w:t xml:space="preserve"> extends out of the stem to curve</w:t>
      </w:r>
      <w:r w:rsidR="006C7045">
        <w:t xml:space="preserve"> out</w:t>
      </w:r>
      <w:r w:rsidR="00330E53">
        <w:t xml:space="preserve"> and reach the target.</w:t>
      </w:r>
      <w:r w:rsidR="00F85987">
        <w:t xml:space="preserve"> </w:t>
      </w:r>
    </w:p>
    <w:p w:rsidR="00663FF9" w:rsidRDefault="00F5696A" w:rsidP="00663FF9">
      <w:pPr>
        <w:jc w:val="both"/>
        <w:rPr>
          <w:lang w:val="en-CA"/>
        </w:rPr>
      </w:pPr>
      <w:r w:rsidRPr="00F5696A">
        <w:rPr>
          <w:noProof/>
          <w:lang w:bidi="ar-SA"/>
        </w:rPr>
        <w:lastRenderedPageBreak/>
        <w:pict>
          <v:group id="Group 20" o:spid="_x0000_s1035" style="position:absolute;left:0;text-align:left;margin-left:.8pt;margin-top:48.1pt;width:265.05pt;height:144.25pt;z-index:251684864" coordsize="3366135,183214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">
            <v:shape id="Picture 6" o:spid="_x0000_s1036" type="#_x0000_t75" style="position:absolute;width:3366135;height:90868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Y&#10;mxnCAAAA2gAAAA8AAABkcnMvZG93bnJldi54bWxEj8FqwzAQRO+F/IPYQC+lkROCMW6UUAKBQEKh&#10;rj9gsbaWqbVyJMV2/74qFHocZuYNszvMthcj+dA5VrBeZSCIG6c7bhXUH6fnAkSIyBp7x6TgmwIc&#10;9ouHHZbaTfxOYxVbkSAcSlRgYhxKKUNjyGJYuYE4eZ/OW4xJ+lZqj1OC215usiyXFjtOCwYHOhpq&#10;vqq7VVDYy0iTt6frcXq6mevbttZbp9Tjcn59ARFpjv/hv/ZZK8jh90q6AXL/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fGJsZwgAAANoAAAAPAAAAAAAAAAAAAAAAAJwCAABk&#10;cnMvZG93bnJldi54bWxQSwUGAAAAAAQABAD3AAAAiwMAAAAA&#10;">
              <v:imagedata r:id="rId15" o:title=""/>
              <v:path arrowok="t"/>
            </v:shape>
            <v:shape id="Text Box 19" o:spid="_x0000_s1037" type="#_x0000_t202" style="position:absolute;top:969819;width:3366135;height:86233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GH3DwwAA&#10;ANsAAAAPAAAAZHJzL2Rvd25yZXYueG1sRE9La8JAEL4L/Q/LFHqRumkOQVNXabWFHuohKp6H7JgE&#10;s7Nhd83j33cLhd7m43vOejuaVvTkfGNZwcsiAUFcWt1wpeB8+nxegvABWWNrmRRM5GG7eZitMdd2&#10;4IL6Y6hEDGGfo4I6hC6X0pc1GfQL2xFH7mqdwRChq6R2OMRw08o0STJpsOHYUGNHu5rK2/FuFGR7&#10;dx8K3s33549vPHRVenmfLko9PY5vryACjeFf/Of+0nH+Cn5/iQfIz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IGH3DwwAAANsAAAAPAAAAAAAAAAAAAAAAAJcCAABkcnMvZG93&#10;bnJldi54bWxQSwUGAAAAAAQABAD1AAAAhwMAAAAA&#10;" stroked="f">
              <v:textbox inset="0,0,0,0">
                <w:txbxContent>
                  <w:p w:rsidR="0033273D" w:rsidRPr="00323919" w:rsidRDefault="0033273D" w:rsidP="006C7045">
                    <w:pPr>
                      <w:pStyle w:val="Caption"/>
                      <w:jc w:val="both"/>
                      <w:rPr>
                        <w:b w:val="0"/>
                        <w:color w:val="000000" w:themeColor="text1"/>
                        <w:sz w:val="22"/>
                        <w:szCs w:val="22"/>
                        <w:lang w:val="en-CA"/>
                      </w:rPr>
                    </w:pPr>
                    <w:bookmarkStart w:id="20" w:name="_Ref495249487"/>
                    <w:r w:rsidRPr="00323919">
                      <w:rPr>
                        <w:color w:val="000000" w:themeColor="text1"/>
                      </w:rPr>
                      <w:t xml:space="preserve">Figure </w:t>
                    </w:r>
                    <w:r w:rsidR="00F5696A" w:rsidRPr="00323919">
                      <w:rPr>
                        <w:color w:val="000000" w:themeColor="text1"/>
                      </w:rPr>
                      <w:fldChar w:fldCharType="begin"/>
                    </w:r>
                    <w:r w:rsidRPr="00323919">
                      <w:rPr>
                        <w:color w:val="000000" w:themeColor="text1"/>
                      </w:rPr>
                      <w:instrText xml:space="preserve"> SEQ Figure \* ARABIC </w:instrText>
                    </w:r>
                    <w:r w:rsidR="00F5696A" w:rsidRPr="00323919">
                      <w:rPr>
                        <w:color w:val="000000" w:themeColor="text1"/>
                      </w:rPr>
                      <w:fldChar w:fldCharType="separate"/>
                    </w:r>
                    <w:r w:rsidR="00323919" w:rsidRPr="00323919">
                      <w:rPr>
                        <w:noProof/>
                        <w:color w:val="000000" w:themeColor="text1"/>
                      </w:rPr>
                      <w:t>5</w:t>
                    </w:r>
                    <w:r w:rsidR="00F5696A" w:rsidRPr="00323919">
                      <w:rPr>
                        <w:color w:val="000000" w:themeColor="text1"/>
                      </w:rPr>
                      <w:fldChar w:fldCharType="end"/>
                    </w:r>
                    <w:bookmarkEnd w:id="20"/>
                    <w:r w:rsidRPr="00323919">
                      <w:rPr>
                        <w:color w:val="000000" w:themeColor="text1"/>
                      </w:rPr>
                      <w:t xml:space="preserve">: </w:t>
                    </w:r>
                    <w:r w:rsidRPr="00323919">
                      <w:rPr>
                        <w:b w:val="0"/>
                        <w:color w:val="000000" w:themeColor="text1"/>
                      </w:rPr>
                      <w:t xml:space="preserve">Steerable endoscope to visualize the middle ear. 8 notches in a </w:t>
                    </w:r>
                    <w:proofErr w:type="spellStart"/>
                    <w:r w:rsidRPr="00323919">
                      <w:rPr>
                        <w:b w:val="0"/>
                        <w:color w:val="000000" w:themeColor="text1"/>
                      </w:rPr>
                      <w:t>Nitinol</w:t>
                    </w:r>
                    <w:proofErr w:type="spellEnd"/>
                    <w:r w:rsidRPr="00323919">
                      <w:rPr>
                        <w:b w:val="0"/>
                        <w:color w:val="000000" w:themeColor="text1"/>
                      </w:rPr>
                      <w:t xml:space="preserve"> Tube of inner diameter 1.60mm and outer diameter 1.80mm allow the tip to bend by pulling on a cable attached to the most distal cutout</w:t>
                    </w:r>
                    <w:r w:rsidR="00323919" w:rsidRPr="00323919">
                      <w:rPr>
                        <w:b w:val="0"/>
                        <w:color w:val="000000" w:themeColor="text1"/>
                      </w:rPr>
                      <w:t xml:space="preserve"> (right hand side of the tube)</w:t>
                    </w:r>
                    <w:r w:rsidRPr="00323919">
                      <w:rPr>
                        <w:b w:val="0"/>
                        <w:color w:val="000000" w:themeColor="text1"/>
                      </w:rPr>
                      <w:t xml:space="preserve">. An HD chip-tip camera and </w:t>
                    </w:r>
                    <w:proofErr w:type="spellStart"/>
                    <w:r w:rsidRPr="00323919">
                      <w:rPr>
                        <w:b w:val="0"/>
                        <w:color w:val="000000" w:themeColor="text1"/>
                      </w:rPr>
                      <w:t>fibre</w:t>
                    </w:r>
                    <w:proofErr w:type="spellEnd"/>
                    <w:r w:rsidRPr="00323919">
                      <w:rPr>
                        <w:b w:val="0"/>
                        <w:color w:val="000000" w:themeColor="text1"/>
                      </w:rPr>
                      <w:t xml:space="preserve">-optic light sources are located at the leftmost end of the tube </w:t>
                    </w:r>
                    <w:r w:rsidR="00F5696A" w:rsidRPr="00323919">
                      <w:rPr>
                        <w:b w:val="0"/>
                        <w:color w:val="000000" w:themeColor="text1"/>
                        <w:lang w:val="en-CA"/>
                      </w:rPr>
                      <w:fldChar w:fldCharType="begin" w:fldLock="1"/>
                    </w:r>
                    <w:r w:rsidR="00376A85" w:rsidRPr="00323919">
                      <w:rPr>
                        <w:b w:val="0"/>
                        <w:color w:val="000000" w:themeColor="text1"/>
                        <w:lang w:val="en-CA"/>
                      </w:rPr>
                      <w:instrText>ADDIN CSL_CITATION { "citationItems" : [ { "id" : "ITEM-1", "itemData" : { "DOI" : "10.1109/LRA.2017.2668468", "ISSN" : "2377-3766", "abstract" : "This paper presents a novel miniature robotic endoscope that is small enough to pass through the eustachian tube and provide visualization of the middle ear (ME). The device features a miniature bending tip previously conceived of as a small-scale robotic wrist that has been adapted to carry and aim a small chip-tip camera and fiber optic light sources. The motivation for trans-eustachian tube ME inspection is to provide a natural-orifice-based route to the ME that does not require cutting or lifting the eardrum, as is currently required. In this paper, we first perform an analysis of the ME anatomy and use a computational design optimization platform to derive the kinematic requirements for endoscopic inspection of the ME through the eustachian tube. Based on these requirements, we fabricate the proposed device and use it to demonstrate the feasibility of ME inspection in an anthropomorphic model, i.e. a 3D-printed ME phantom generated from patient image data. We show that our prototype provides 74.16% visibility coverage of the sinus tympani, a region of the ME crucial for diagnosis, compared to an average of only 6.9% using a straight, nonarticulated endoscope through the Eustachian Tube.", "author" : [ { "dropping-particle" : "", "family" : "Fichera", "given" : "Loris", "non-dropping-particle" : "", "parse-names" : false, "suffix" : "" }, { "dropping-particle" : "", "family" : "Dillon", "given" : "Neal P.", "non-dropping-particle" : "", "parse-names" : false, "suffix" : "" }, { "dropping-particle" : "", "family" : "Zhang", "given" : "Dongqing", "non-dropping-particle" : "", "parse-names" : false, "suffix" : "" }, { "dropping-particle" : "", "family" : "Godage", "given" : "Isuru S.", "non-dropping-particle" : "", "parse-names" : false, "suffix" : "" }, { "dropping-particle" : "", "family" : "Siebold", "given" : "Michael A.", "non-dropping-particle" : "", "parse-names" : false, "suffix" : "" }, { "dropping-particle" : "", "family" : "Hartley", "given" : "Bryan I.", "non-dropping-particle" : "", "parse-names" : false, "suffix" : "" }, { "dropping-particle" : "", "family" : "Noble", "given" : "Jack H.", "non-dropping-particle" : "", "parse-names" : false, "suffix" : "" }, { "dropping-particle" : "", "family" : "Russell", "given" : "Paul T.", "non-dropping-particle" : "", "parse-names" : false, "suffix" : "" }, { "dropping-particle" : "", "family" : "Labadie", "given" : "Robert F.", "non-dropping-particle" : "", "parse-names" : false, "suffix" : "" }, { "dropping-particle" : "", "family" : "Webster", "given" : "Robert J.", "non-dropping-particle" : "", "parse-names" : false, "suffix" : "" } ], "container-title" : "IEEE Robotics and Automation Letters", "id" : "ITEM-1", "issue" : "3", "issued" : { "date-parts" : [ [ "2017" ] ] }, "page" : "1488-1494", "title" : "Through the Eustachian Tube and Beyond: A New Miniature Robotic Endoscope to See Into the Middle Ear", "type" : "article-journal", "volume" : "2" }, "uris" : [ "http://www.mendeley.com/documents/?uuid=a7d22b05-946a-407c-9de8-877eccec2a0e" ] } ], "mendeley" : { "formattedCitation" : "[21]", "plainTextFormattedCitation" : "[21]", "previouslyFormattedCitation" : "[20]" }, "properties" : { "noteIndex" : 0 }, "schema" : "https://github.com/citation-style-language/schema/raw/master/csl-citation.json" }</w:instrText>
                    </w:r>
                    <w:r w:rsidR="00F5696A" w:rsidRPr="00323919">
                      <w:rPr>
                        <w:b w:val="0"/>
                        <w:color w:val="000000" w:themeColor="text1"/>
                        <w:lang w:val="en-CA"/>
                      </w:rPr>
                      <w:fldChar w:fldCharType="separate"/>
                    </w:r>
                    <w:r w:rsidR="00376A85" w:rsidRPr="00323919">
                      <w:rPr>
                        <w:b w:val="0"/>
                        <w:noProof/>
                        <w:color w:val="000000" w:themeColor="text1"/>
                        <w:lang w:val="en-CA"/>
                      </w:rPr>
                      <w:t>[21]</w:t>
                    </w:r>
                    <w:r w:rsidR="00F5696A" w:rsidRPr="00323919">
                      <w:rPr>
                        <w:b w:val="0"/>
                        <w:color w:val="000000" w:themeColor="text1"/>
                        <w:lang w:val="en-CA"/>
                      </w:rPr>
                      <w:fldChar w:fldCharType="end"/>
                    </w:r>
                    <w:r w:rsidRPr="00323919">
                      <w:rPr>
                        <w:b w:val="0"/>
                        <w:color w:val="000000" w:themeColor="text1"/>
                      </w:rPr>
                      <w:t xml:space="preserve">. </w:t>
                    </w:r>
                  </w:p>
                </w:txbxContent>
              </v:textbox>
            </v:shape>
            <w10:wrap type="square"/>
          </v:group>
        </w:pict>
      </w:r>
      <w:r w:rsidR="00663FF9">
        <w:rPr>
          <w:lang w:val="en-CA"/>
        </w:rPr>
        <w:tab/>
      </w:r>
      <w:proofErr w:type="spellStart"/>
      <w:r w:rsidR="00663FF9">
        <w:rPr>
          <w:lang w:val="en-CA"/>
        </w:rPr>
        <w:t>Fichera</w:t>
      </w:r>
      <w:proofErr w:type="spellEnd"/>
      <w:r w:rsidR="00663FF9">
        <w:rPr>
          <w:lang w:val="en-CA"/>
        </w:rPr>
        <w:t xml:space="preserve"> et al. present</w:t>
      </w:r>
      <w:r w:rsidR="00BF6603">
        <w:rPr>
          <w:lang w:val="en-CA"/>
        </w:rPr>
        <w:t>ed</w:t>
      </w:r>
      <w:r w:rsidR="00663FF9">
        <w:rPr>
          <w:lang w:val="en-CA"/>
        </w:rPr>
        <w:t xml:space="preserve"> a miniature robotic endoscope that is able to pass through the Eustachian tube and visualize the middle ear using a bendable tip that uses a robotic wrist mechanism </w:t>
      </w:r>
      <w:r>
        <w:rPr>
          <w:lang w:val="en-CA"/>
        </w:rPr>
        <w:fldChar w:fldCharType="begin" w:fldLock="1"/>
      </w:r>
      <w:r w:rsidR="00376A85">
        <w:rPr>
          <w:lang w:val="en-CA"/>
        </w:rPr>
        <w:instrText>ADDIN CSL_CITATION { "citationItems" : [ { "id" : "ITEM-1", "itemData" : { "DOI" : "10.1109/LRA.2017.2668468", "ISSN" : "2377-3766", "abstract" : "This paper presents a novel miniature robotic endoscope that is small enough to pass through the eustachian tube and provide visualization of the middle ear (ME). The device features a miniature bending tip previously conceived of as a small-scale robotic wrist that has been adapted to carry and aim a small chip-tip camera and fiber optic light sources. The motivation for trans-eustachian tube ME inspection is to provide a natural-orifice-based route to the ME that does not require cutting or lifting the eardrum, as is currently required. In this paper, we first perform an analysis of the ME anatomy and use a computational design optimization platform to derive the kinematic requirements for endoscopic inspection of the ME through the eustachian tube. Based on these requirements, we fabricate the proposed device and use it to demonstrate the feasibility of ME inspection in an anthropomorphic model, i.e. a 3D-printed ME phantom generated from patient image data. We show that our prototype provides 74.16% visibility coverage of the sinus tympani, a region of the ME crucial for diagnosis, compared to an average of only 6.9% using a straight, nonarticulated endoscope through the Eustachian Tube.", "author" : [ { "dropping-particle" : "", "family" : "Fichera", "given" : "Loris", "non-dropping-particle" : "", "parse-names" : false, "suffix" : "" }, { "dropping-particle" : "", "family" : "Dillon", "given" : "Neal P.", "non-dropping-particle" : "", "parse-names" : false, "suffix" : "" }, { "dropping-particle" : "", "family" : "Zhang", "given" : "Dongqing", "non-dropping-particle" : "", "parse-names" : false, "suffix" : "" }, { "dropping-particle" : "", "family" : "Godage", "given" : "Isuru S.", "non-dropping-particle" : "", "parse-names" : false, "suffix" : "" }, { "dropping-particle" : "", "family" : "Siebold", "given" : "Michael A.", "non-dropping-particle" : "", "parse-names" : false, "suffix" : "" }, { "dropping-particle" : "", "family" : "Hartley", "given" : "Bryan I.", "non-dropping-particle" : "", "parse-names" : false, "suffix" : "" }, { "dropping-particle" : "", "family" : "Noble", "given" : "Jack H.", "non-dropping-particle" : "", "parse-names" : false, "suffix" : "" }, { "dropping-particle" : "", "family" : "Russell", "given" : "Paul T.", "non-dropping-particle" : "", "parse-names" : false, "suffix" : "" }, { "dropping-particle" : "", "family" : "Labadie", "given" : "Robert F.", "non-dropping-particle" : "", "parse-names" : false, "suffix" : "" }, { "dropping-particle" : "", "family" : "Webster", "given" : "Robert J.", "non-dropping-particle" : "", "parse-names" : false, "suffix" : "" } ], "container-title" : "IEEE Robotics and Automation Letters", "id" : "ITEM-1", "issue" : "3", "issued" : { "date-parts" : [ [ "2017" ] ] }, "page" : "1488-1494", "title" : "Through the Eustachian Tube and Beyond: A New Miniature Robotic Endoscope to See Into the Middle Ear", "type" : "article-journal", "volume" : "2" }, "uris" : [ "http://www.mendeley.com/documents/?uuid=a7d22b05-946a-407c-9de8-877eccec2a0e" ] } ], "mendeley" : { "formattedCitation" : "[21]", "plainTextFormattedCitation" : "[21]", "previouslyFormattedCitation" : "[20]" }, "properties" : { "noteIndex" : 0 }, "schema" : "https://github.com/citation-style-language/schema/raw/master/csl-citation.json" }</w:instrText>
      </w:r>
      <w:r>
        <w:rPr>
          <w:lang w:val="en-CA"/>
        </w:rPr>
        <w:fldChar w:fldCharType="separate"/>
      </w:r>
      <w:r w:rsidR="00376A85" w:rsidRPr="00376A85">
        <w:rPr>
          <w:noProof/>
          <w:lang w:val="en-CA"/>
        </w:rPr>
        <w:t>[21]</w:t>
      </w:r>
      <w:r>
        <w:rPr>
          <w:lang w:val="en-CA"/>
        </w:rPr>
        <w:fldChar w:fldCharType="end"/>
      </w:r>
      <w:r w:rsidR="00663FF9">
        <w:rPr>
          <w:lang w:val="en-CA"/>
        </w:rPr>
        <w:t xml:space="preserve">. </w:t>
      </w:r>
      <w:r w:rsidR="009F0E22">
        <w:rPr>
          <w:lang w:val="en-CA"/>
        </w:rPr>
        <w:t xml:space="preserve">This group used patient CT scans rendered into 3D computer models to plan the path for the instrument to take to reach the middle ear through the Eustachian tube and optimized the geometry of the wrist to </w:t>
      </w:r>
      <w:r w:rsidR="00BF6603">
        <w:rPr>
          <w:lang w:val="en-CA"/>
        </w:rPr>
        <w:t xml:space="preserve">complement </w:t>
      </w:r>
      <w:r w:rsidR="009F0E22">
        <w:rPr>
          <w:lang w:val="en-CA"/>
        </w:rPr>
        <w:t>this path. The endoscope tip was able to visualize the sinus tympani when inserted in a phantom model</w:t>
      </w:r>
      <w:r w:rsidR="002A1D17">
        <w:rPr>
          <w:lang w:val="en-CA"/>
        </w:rPr>
        <w:t>, which is a hard-to-access region within the middle ear</w:t>
      </w:r>
      <w:r w:rsidR="009F0E22">
        <w:rPr>
          <w:lang w:val="en-CA"/>
        </w:rPr>
        <w:t xml:space="preserve">. This tool is designed to be </w:t>
      </w:r>
      <w:proofErr w:type="gramStart"/>
      <w:r w:rsidR="009F0E22">
        <w:rPr>
          <w:lang w:val="en-CA"/>
        </w:rPr>
        <w:t>a minimally invasive diagnostic tool for middle ear diseases by eliminating the need to cut and lift the ear drum</w:t>
      </w:r>
      <w:proofErr w:type="gramEnd"/>
      <w:r w:rsidR="009F0E22">
        <w:rPr>
          <w:lang w:val="en-CA"/>
        </w:rPr>
        <w:t xml:space="preserve"> to visualize internal ear structures</w:t>
      </w:r>
      <w:r w:rsidR="00BF6603">
        <w:rPr>
          <w:lang w:val="en-CA"/>
        </w:rPr>
        <w:t>; it</w:t>
      </w:r>
      <w:r w:rsidR="005E1FCF">
        <w:rPr>
          <w:lang w:val="en-CA"/>
        </w:rPr>
        <w:t xml:space="preserve"> provides inspiration for the design of a similar tool for TEES</w:t>
      </w:r>
      <w:r w:rsidR="009F0E22">
        <w:rPr>
          <w:lang w:val="en-CA"/>
        </w:rPr>
        <w:t>.</w:t>
      </w:r>
      <w:r w:rsidR="002A1D17">
        <w:rPr>
          <w:lang w:val="en-CA"/>
        </w:rPr>
        <w:t xml:space="preserve"> </w:t>
      </w:r>
    </w:p>
    <w:p w:rsidR="0088610C" w:rsidRDefault="00B440ED" w:rsidP="0088610C">
      <w:pPr>
        <w:ind w:firstLine="720"/>
        <w:contextualSpacing/>
        <w:jc w:val="both"/>
      </w:pPr>
      <w:r>
        <w:t xml:space="preserve">The principal investigator of this project is an otologist with 12 years of </w:t>
      </w:r>
      <w:proofErr w:type="gramStart"/>
      <w:r>
        <w:t>TEES</w:t>
      </w:r>
      <w:proofErr w:type="gramEnd"/>
      <w:r>
        <w:t xml:space="preserve"> experience. Through observation of</w:t>
      </w:r>
      <w:r w:rsidR="001D794F">
        <w:t xml:space="preserve"> his</w:t>
      </w:r>
      <w:r>
        <w:t xml:space="preserve"> TEES surgeries, it was concluded that the PI commonly uses the Panetti set, Thomassi</w:t>
      </w:r>
      <w:r w:rsidR="003E1733">
        <w:t>n Dissector and Rosen Needle</w:t>
      </w:r>
      <w:r w:rsidR="00E01D5B">
        <w:t xml:space="preserve">, see </w:t>
      </w:r>
      <w:r w:rsidR="00F5696A">
        <w:fldChar w:fldCharType="begin"/>
      </w:r>
      <w:r w:rsidR="00E01D5B">
        <w:instrText xml:space="preserve"> REF _Ref495245210 \h </w:instrText>
      </w:r>
      <w:r w:rsidR="00F5696A">
        <w:fldChar w:fldCharType="separate"/>
      </w:r>
      <w:r w:rsidR="00F75AD9" w:rsidRPr="002E5C2C">
        <w:rPr>
          <w:color w:val="000000" w:themeColor="text1"/>
        </w:rPr>
        <w:t xml:space="preserve">Figure </w:t>
      </w:r>
      <w:r w:rsidR="00F75AD9">
        <w:rPr>
          <w:noProof/>
          <w:color w:val="000000" w:themeColor="text1"/>
        </w:rPr>
        <w:t>3</w:t>
      </w:r>
      <w:r w:rsidR="00F5696A">
        <w:fldChar w:fldCharType="end"/>
      </w:r>
      <w:r w:rsidR="00E01D5B">
        <w:t>,</w:t>
      </w:r>
      <w:r w:rsidR="003E1733">
        <w:t xml:space="preserve"> because the</w:t>
      </w:r>
      <w:r w:rsidR="00E01D5B">
        <w:t xml:space="preserve"> tip</w:t>
      </w:r>
      <w:r>
        <w:t xml:space="preserve"> curvature and shape are appropriate to dissect and </w:t>
      </w:r>
      <w:r w:rsidR="00E01D5B">
        <w:t>manipulate tissue</w:t>
      </w:r>
      <w:r w:rsidR="003E1733">
        <w:t>. The Panetti set has the added benefit of suction which eliminates the need to switch between dissectors and suction instruments</w:t>
      </w:r>
      <w:r w:rsidR="0088610C">
        <w:t xml:space="preserve">. </w:t>
      </w:r>
      <w:r w:rsidR="00F02A89">
        <w:t>However, the PI has expressed that rigid curved and straight instruments are unable to reach around corners within the middle ear space</w:t>
      </w:r>
      <w:r w:rsidR="003E1733">
        <w:t>, where cholesteatoma is visualized by</w:t>
      </w:r>
      <w:r w:rsidR="00F02A89">
        <w:t xml:space="preserve"> the endoscope.</w:t>
      </w:r>
      <w:r w:rsidR="00136A19">
        <w:t xml:space="preserve"> This requires </w:t>
      </w:r>
      <w:r w:rsidR="00F02A89">
        <w:t xml:space="preserve">the surgeon to remove bone from the patient. This could likely be avoided </w:t>
      </w:r>
      <w:r w:rsidR="00136A19">
        <w:t>if the surgeon was able to control the curvature of the instrument tip, enabling</w:t>
      </w:r>
      <w:r w:rsidR="00F02A89">
        <w:t xml:space="preserve"> </w:t>
      </w:r>
      <w:r w:rsidR="00E01D5B">
        <w:t xml:space="preserve">access </w:t>
      </w:r>
      <w:r w:rsidR="00136A19">
        <w:t xml:space="preserve">to </w:t>
      </w:r>
      <w:r w:rsidR="00E01D5B">
        <w:t>dissect</w:t>
      </w:r>
      <w:r w:rsidR="00F02A89">
        <w:t xml:space="preserve"> cholesteatoma. </w:t>
      </w:r>
    </w:p>
    <w:p w:rsidR="00C423C8" w:rsidRPr="00F92CD2" w:rsidRDefault="00F02A89" w:rsidP="00F92CD2">
      <w:pPr>
        <w:ind w:firstLine="720"/>
        <w:contextualSpacing/>
        <w:jc w:val="both"/>
      </w:pPr>
      <w:r>
        <w:t>Very recently, new technologies that increase instrument dexterity and range of motion within small workspaces have been applied to TEES</w:t>
      </w:r>
      <w:r w:rsidR="00BF6603">
        <w:t xml:space="preserve"> (</w:t>
      </w:r>
      <w:r w:rsidR="0088610C">
        <w:t xml:space="preserve">refer to </w:t>
      </w:r>
      <w:r w:rsidR="00F5696A">
        <w:fldChar w:fldCharType="begin"/>
      </w:r>
      <w:r w:rsidR="0088610C">
        <w:instrText xml:space="preserve"> REF _Ref495246532 \h </w:instrText>
      </w:r>
      <w:r w:rsidR="00F5696A">
        <w:fldChar w:fldCharType="separate"/>
      </w:r>
      <w:r w:rsidR="00323919" w:rsidRPr="006C7045">
        <w:rPr>
          <w:color w:val="000000" w:themeColor="text1"/>
        </w:rPr>
        <w:t xml:space="preserve">Figure </w:t>
      </w:r>
      <w:r w:rsidR="00323919" w:rsidRPr="006C7045">
        <w:rPr>
          <w:noProof/>
          <w:color w:val="000000" w:themeColor="text1"/>
        </w:rPr>
        <w:t>3</w:t>
      </w:r>
      <w:r w:rsidR="00F5696A">
        <w:fldChar w:fldCharType="end"/>
      </w:r>
      <w:r w:rsidR="0088610C">
        <w:t xml:space="preserve"> and </w:t>
      </w:r>
      <w:r w:rsidR="00F5696A">
        <w:fldChar w:fldCharType="begin"/>
      </w:r>
      <w:r w:rsidR="0088610C">
        <w:instrText xml:space="preserve"> REF _Ref495249487 \h </w:instrText>
      </w:r>
      <w:r w:rsidR="00F5696A">
        <w:fldChar w:fldCharType="separate"/>
      </w:r>
      <w:r w:rsidR="00323919" w:rsidRPr="006C7045">
        <w:rPr>
          <w:color w:val="000000" w:themeColor="text1"/>
        </w:rPr>
        <w:t xml:space="preserve">Figure </w:t>
      </w:r>
      <w:r w:rsidR="00323919" w:rsidRPr="006C7045">
        <w:rPr>
          <w:noProof/>
          <w:color w:val="000000" w:themeColor="text1"/>
        </w:rPr>
        <w:t>4</w:t>
      </w:r>
      <w:r w:rsidR="00F5696A">
        <w:fldChar w:fldCharType="end"/>
      </w:r>
      <w:r w:rsidR="00BF6603">
        <w:t>)</w:t>
      </w:r>
      <w:r>
        <w:t>. These technologies are reviewed as potential solutions to address this challenge</w:t>
      </w:r>
      <w:r w:rsidR="0088610C">
        <w:t xml:space="preserve"> but also have limitations</w:t>
      </w:r>
      <w:r>
        <w:t xml:space="preserve">. </w:t>
      </w:r>
      <w:proofErr w:type="gramStart"/>
      <w:r w:rsidR="006550FD">
        <w:t xml:space="preserve">The tip of the robotic tool developed by </w:t>
      </w:r>
      <w:proofErr w:type="spellStart"/>
      <w:r w:rsidR="006550FD">
        <w:t>Yasin</w:t>
      </w:r>
      <w:proofErr w:type="spellEnd"/>
      <w:r w:rsidR="006550FD">
        <w:t xml:space="preserve"> et al.</w:t>
      </w:r>
      <w:proofErr w:type="gramEnd"/>
      <w:r w:rsidR="006550FD">
        <w:t xml:space="preserve">  </w:t>
      </w:r>
      <w:proofErr w:type="gramStart"/>
      <w:r w:rsidR="006550FD">
        <w:t>enables</w:t>
      </w:r>
      <w:proofErr w:type="gramEnd"/>
      <w:r w:rsidR="006550FD">
        <w:t xml:space="preserve"> control of t</w:t>
      </w:r>
      <w:r w:rsidR="0054497C">
        <w:t>he</w:t>
      </w:r>
      <w:r w:rsidR="006550FD">
        <w:t xml:space="preserve"> tip’s</w:t>
      </w:r>
      <w:r w:rsidR="0054497C">
        <w:t xml:space="preserve"> arc</w:t>
      </w:r>
      <w:r w:rsidR="006550FD">
        <w:t xml:space="preserve"> length</w:t>
      </w:r>
      <w:r w:rsidR="0054497C">
        <w:t xml:space="preserve"> however, the radius of curvature is still </w:t>
      </w:r>
      <w:r w:rsidR="00AF07FC">
        <w:t>rigid at</w:t>
      </w:r>
      <w:r w:rsidR="0054497C">
        <w:t xml:space="preserve"> 7.5mm, and may not be able to reach all hard-to-reac</w:t>
      </w:r>
      <w:r w:rsidR="006550FD">
        <w:t>h areas within the middle ear, similar to</w:t>
      </w:r>
      <w:r w:rsidR="0054497C">
        <w:t xml:space="preserve"> current tools. </w:t>
      </w:r>
      <w:r w:rsidR="006550FD">
        <w:t xml:space="preserve">The robotic tool developed by </w:t>
      </w:r>
      <w:proofErr w:type="spellStart"/>
      <w:r w:rsidR="006550FD">
        <w:t>Fichera</w:t>
      </w:r>
      <w:proofErr w:type="spellEnd"/>
      <w:r w:rsidR="006550FD">
        <w:t xml:space="preserve"> et al. </w:t>
      </w:r>
      <w:r w:rsidR="006550FD">
        <w:rPr>
          <w:lang w:val="en-CA"/>
        </w:rPr>
        <w:t>is able to control the radius of curvature</w:t>
      </w:r>
      <w:r w:rsidR="0054497C">
        <w:rPr>
          <w:lang w:val="en-CA"/>
        </w:rPr>
        <w:t xml:space="preserve"> to access hard</w:t>
      </w:r>
      <w:r w:rsidR="006550FD">
        <w:rPr>
          <w:lang w:val="en-CA"/>
        </w:rPr>
        <w:t>-</w:t>
      </w:r>
      <w:r w:rsidR="0054497C">
        <w:rPr>
          <w:lang w:val="en-CA"/>
        </w:rPr>
        <w:t>to</w:t>
      </w:r>
      <w:r w:rsidR="006550FD">
        <w:rPr>
          <w:lang w:val="en-CA"/>
        </w:rPr>
        <w:t>-reach areas but</w:t>
      </w:r>
      <w:r w:rsidR="0054497C">
        <w:rPr>
          <w:lang w:val="en-CA"/>
        </w:rPr>
        <w:t xml:space="preserve"> its purpose is visualization and performing a surgical procedure would require the insertion of another instrument with a tip that is stiff enough to perform dissection and manipulation of structures.  As well, the instrument geometry is designed to enter through the Eustachian tube, not the ear canal.  </w:t>
      </w:r>
      <w:r w:rsidR="00AF07FC">
        <w:t xml:space="preserve">The robotic tools presented are not yet available commercially and would be very expensive to implement for TEES; a manual, handheld tool with a similar articulating tip may be more appropriate and cost-efficient. </w:t>
      </w:r>
      <w:r w:rsidR="006550FD">
        <w:t>These tools provide motivation to develop a new instrument that can alter its arc length and/or radius of curvature</w:t>
      </w:r>
      <w:r w:rsidR="001D28D9">
        <w:t xml:space="preserve"> to access and dissect within the hard-to-reach areas</w:t>
      </w:r>
      <w:r w:rsidR="00CD6F38">
        <w:t>.</w:t>
      </w:r>
      <w:r w:rsidR="00F92CD2">
        <w:t xml:space="preserve"> This describes a specific tool type that may facilitate TEES; it is important to have an understanding of the needs of surgeons performing TEES in order to design and develop tools that would facilitate the technique. This can be done by conducting a needs analysis study.</w:t>
      </w:r>
    </w:p>
    <w:p w:rsidR="00C423C8" w:rsidRDefault="00C423C8" w:rsidP="00C423C8">
      <w:pPr>
        <w:pStyle w:val="Heading2"/>
      </w:pPr>
      <w:r>
        <w:t>1.4. Needs Analysis</w:t>
      </w:r>
    </w:p>
    <w:p w:rsidR="00C423C8" w:rsidRPr="0088610C" w:rsidRDefault="00287036" w:rsidP="00C423C8">
      <w:pPr>
        <w:ind w:firstLine="720"/>
        <w:jc w:val="both"/>
      </w:pPr>
      <w:ins w:id="21" w:author="Leslie Louvelle" w:date="2017-10-10T10:38:00Z">
        <w:r>
          <w:t>In</w:t>
        </w:r>
      </w:ins>
      <w:r w:rsidR="00ED5138" w:rsidRPr="0050110B">
        <w:t xml:space="preserve"> order to advance the development of </w:t>
      </w:r>
      <w:proofErr w:type="gramStart"/>
      <w:r w:rsidR="00ED5138" w:rsidRPr="0050110B">
        <w:t>TEES</w:t>
      </w:r>
      <w:proofErr w:type="gramEnd"/>
      <w:r w:rsidR="00ED5138" w:rsidRPr="0050110B">
        <w:t xml:space="preserve"> technology and instruments to facilitate </w:t>
      </w:r>
      <w:r w:rsidR="00F92CD2">
        <w:t>the technique</w:t>
      </w:r>
      <w:r w:rsidR="00ED5138" w:rsidRPr="0050110B">
        <w:t xml:space="preserve">, it is important to have a detailed understanding of the limitations of current instruments and the specific </w:t>
      </w:r>
      <w:r w:rsidR="00ED5138" w:rsidRPr="0050110B">
        <w:lastRenderedPageBreak/>
        <w:t>challenges that surgeons face.</w:t>
      </w:r>
      <w:r w:rsidR="00C423C8">
        <w:t xml:space="preserve"> Surveys</w:t>
      </w:r>
      <w:r w:rsidR="00C423C8">
        <w:rPr>
          <w:rFonts w:cs="Times New Roman"/>
          <w:lang w:val="en-CA"/>
        </w:rPr>
        <w:t xml:space="preserve"> and questionnaires are used to gain information regarding a specific topic by consulting a wide variety of experts in the field. Marcus et al. assessed the technical challenges of endoscopic neurosurgery and the scope for technological advances that would overcome the challenges by </w:t>
      </w:r>
      <w:r w:rsidR="00CB604B">
        <w:rPr>
          <w:rFonts w:cs="Times New Roman"/>
          <w:lang w:val="en-CA"/>
        </w:rPr>
        <w:t>surveying</w:t>
      </w:r>
      <w:r w:rsidR="00C423C8">
        <w:rPr>
          <w:rFonts w:cs="Times New Roman"/>
          <w:lang w:val="en-CA"/>
        </w:rPr>
        <w:t xml:space="preserve"> members of the Society of British Neurosurgeons </w:t>
      </w:r>
      <w:r w:rsidR="00F5696A">
        <w:rPr>
          <w:rFonts w:cs="Times New Roman"/>
          <w:lang w:val="en-CA"/>
        </w:rPr>
        <w:fldChar w:fldCharType="begin" w:fldLock="1"/>
      </w:r>
      <w:r w:rsidR="00376A85">
        <w:rPr>
          <w:rFonts w:cs="Times New Roman"/>
          <w:lang w:val="en-CA"/>
        </w:rPr>
        <w:instrText>ADDIN CSL_CITATION { "citationItems" : [ { "id" : "ITEM-1", "itemData" : { "DOI" : "10.3109/02688697.2014.887654.Endoscopic", "author" : [ { "dropping-particle" : "", "family" : "Marcus", "given" : "Hani J", "non-dropping-particle" : "", "parse-names" : false, "suffix" : "" }, { "dropping-particle" : "", "family" : "Cundy", "given" : "Thomas P", "non-dropping-particle" : "", "parse-names" : false, "suffix" : "" }, { "dropping-particle" : "", "family" : "Hughes-hallett", "given" : "Archie", "non-dropping-particle" : "", "parse-names" : false, "suffix" : "" }, { "dropping-particle" : "", "family" : "Yang", "given" : "Zhong", "non-dropping-particle" : "", "parse-names" : false, "suffix" : "" }, { "dropping-particle" : "", "family" : "Darzi", "given" : "Ara", "non-dropping-particle" : "", "parse-names" : false, "suffix" : "" }, { "dropping-particle" : "", "family" : "Nandi", "given" : "Dipankar", "non-dropping-particle" : "", "parse-names" : false, "suffix" : "" }, { "dropping-particle" : "", "family" : "Phil", "given" : "D", "non-dropping-particle" : "", "parse-names" : false, "suffix" : "" } ], "id" : "ITEM-1", "issue" : "5", "issued" : { "date-parts" : [ [ "2015" ] ] }, "page" : "606-610", "title" : "Europe PMC Funders Group Endoscopic and Keyhole Endoscope-assisted Neurosurgical Approaches : A Qualitative Survey on Technical Challenges and Technological Solutions", "type" : "article-journal", "volume" : "28" }, "uris" : [ "http://www.mendeley.com/documents/?uuid=28dea761-b9c4-4883-baa6-bf04c8290463" ] } ], "mendeley" : { "formattedCitation" : "[22]", "plainTextFormattedCitation" : "[22]", "previouslyFormattedCitation" : "[21]" }, "properties" : { "noteIndex" : 0 }, "schema" : "https://github.com/citation-style-language/schema/raw/master/csl-citation.json" }</w:instrText>
      </w:r>
      <w:r w:rsidR="00F5696A">
        <w:rPr>
          <w:rFonts w:cs="Times New Roman"/>
          <w:lang w:val="en-CA"/>
        </w:rPr>
        <w:fldChar w:fldCharType="separate"/>
      </w:r>
      <w:r w:rsidR="00376A85" w:rsidRPr="00376A85">
        <w:rPr>
          <w:rFonts w:cs="Times New Roman"/>
          <w:noProof/>
          <w:lang w:val="en-CA"/>
        </w:rPr>
        <w:t>[22]</w:t>
      </w:r>
      <w:r w:rsidR="00F5696A">
        <w:rPr>
          <w:rFonts w:cs="Times New Roman"/>
          <w:lang w:val="en-CA"/>
        </w:rPr>
        <w:fldChar w:fldCharType="end"/>
      </w:r>
      <w:r w:rsidR="00C423C8">
        <w:rPr>
          <w:rFonts w:cs="Times New Roman"/>
          <w:lang w:val="en-CA"/>
        </w:rPr>
        <w:t xml:space="preserve">. As well, the members of the Canadian Society of Otolaryngology </w:t>
      </w:r>
      <w:r w:rsidR="00CB604B">
        <w:rPr>
          <w:rFonts w:cs="Times New Roman"/>
          <w:lang w:val="en-CA"/>
        </w:rPr>
        <w:t>were surveyed about t</w:t>
      </w:r>
      <w:r w:rsidR="00C423C8">
        <w:rPr>
          <w:rFonts w:cs="Times New Roman"/>
          <w:lang w:val="en-CA"/>
        </w:rPr>
        <w:t xml:space="preserve">he current status of endoscopic ear surgery in Canada and reported a generally positive attitude toward endoscopes (81%) and their potential in the future of ear surgery </w:t>
      </w:r>
      <w:r w:rsidR="00F5696A">
        <w:rPr>
          <w:rFonts w:cs="Times New Roman"/>
          <w:lang w:val="en-CA"/>
        </w:rPr>
        <w:fldChar w:fldCharType="begin" w:fldLock="1"/>
      </w:r>
      <w:r w:rsidR="006D4250">
        <w:rPr>
          <w:rFonts w:cs="Times New Roman"/>
          <w:lang w:val="en-CA"/>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"[13]", "plainTextFormattedCitation" : "[13]", "previouslyFormattedCitation" : "[13]" }, "properties" : { "noteIndex" : 0 }, "schema" : "https://github.com/citation-style-language/schema/raw/master/csl-citation.json" }</w:instrText>
      </w:r>
      <w:r w:rsidR="00F5696A">
        <w:rPr>
          <w:rFonts w:cs="Times New Roman"/>
          <w:lang w:val="en-CA"/>
        </w:rPr>
        <w:fldChar w:fldCharType="separate"/>
      </w:r>
      <w:r w:rsidR="002E0D30" w:rsidRPr="002E0D30">
        <w:rPr>
          <w:rFonts w:cs="Times New Roman"/>
          <w:noProof/>
          <w:lang w:val="en-CA"/>
        </w:rPr>
        <w:t>[13]</w:t>
      </w:r>
      <w:r w:rsidR="00F5696A">
        <w:rPr>
          <w:rFonts w:cs="Times New Roman"/>
          <w:lang w:val="en-CA"/>
        </w:rPr>
        <w:fldChar w:fldCharType="end"/>
      </w:r>
      <w:r w:rsidR="00C423C8">
        <w:rPr>
          <w:rFonts w:cs="Times New Roman"/>
          <w:lang w:val="en-CA"/>
        </w:rPr>
        <w:t xml:space="preserve">. Therefore, this method has been used to gain knowledge in the field of endoscopic surgery and </w:t>
      </w:r>
      <w:r w:rsidR="00BB3816">
        <w:rPr>
          <w:rFonts w:cs="Times New Roman"/>
          <w:lang w:val="en-CA"/>
        </w:rPr>
        <w:t>will be used in a needs analysis study to determine which TEES challenges need better instrumentation</w:t>
      </w:r>
      <w:r w:rsidR="00C423C8">
        <w:rPr>
          <w:rFonts w:cs="Times New Roman"/>
          <w:lang w:val="en-CA"/>
        </w:rPr>
        <w:t xml:space="preserve">. </w:t>
      </w:r>
    </w:p>
    <w:p w:rsidR="00521FE3" w:rsidRPr="00521FE3" w:rsidRDefault="00BA3BCF" w:rsidP="00ED5138">
      <w:pPr>
        <w:pStyle w:val="Heading1"/>
        <w:rPr>
          <w:lang w:val="en-CA"/>
        </w:rPr>
      </w:pPr>
      <w:r>
        <w:rPr>
          <w:rStyle w:val="CommentReference"/>
        </w:rPr>
        <w:commentReference w:id="22"/>
      </w:r>
      <w:r w:rsidR="009706E7">
        <w:rPr>
          <w:rStyle w:val="CommentReference"/>
        </w:rPr>
        <w:commentReference w:id="23"/>
      </w:r>
      <w:r w:rsidR="002E77F1">
        <w:rPr>
          <w:lang w:val="en-CA"/>
        </w:rPr>
        <w:t>2.</w:t>
      </w:r>
      <w:r w:rsidR="007F72C3">
        <w:rPr>
          <w:lang w:val="en-CA"/>
        </w:rPr>
        <w:t xml:space="preserve"> </w:t>
      </w:r>
      <w:r w:rsidR="009A1118">
        <w:rPr>
          <w:lang w:val="en-CA"/>
        </w:rPr>
        <w:t>Objectives/Hypotheses</w:t>
      </w:r>
    </w:p>
    <w:p w:rsidR="00313130" w:rsidRPr="00313130" w:rsidRDefault="00313130" w:rsidP="00984C87">
      <w:pPr>
        <w:ind w:firstLine="720"/>
        <w:contextualSpacing/>
        <w:jc w:val="both"/>
      </w:pPr>
      <w:r>
        <w:t>This project aims to design</w:t>
      </w:r>
      <w:r w:rsidR="00ED5138">
        <w:t>, fabricate and evaluate</w:t>
      </w:r>
      <w:r>
        <w:t xml:space="preserve"> new instrument</w:t>
      </w:r>
      <w:r w:rsidR="00ED5138">
        <w:t>ation</w:t>
      </w:r>
      <w:r>
        <w:t xml:space="preserve"> that would address the challenges faced by endoscopic ear surgeons.</w:t>
      </w:r>
      <w:r w:rsidR="00330E53">
        <w:t xml:space="preserve"> </w:t>
      </w:r>
      <w:r w:rsidR="00732080">
        <w:t>To do this, the project is comp</w:t>
      </w:r>
      <w:r w:rsidR="00ED5138">
        <w:t xml:space="preserve">osed of two phases: phase one </w:t>
      </w:r>
      <w:r w:rsidR="00F92CD2">
        <w:t>is</w:t>
      </w:r>
      <w:r w:rsidR="00732080">
        <w:t xml:space="preserve"> </w:t>
      </w:r>
      <w:r w:rsidR="00ED5138">
        <w:t>a</w:t>
      </w:r>
      <w:r w:rsidR="00732080">
        <w:t xml:space="preserve"> needs analysis study which surveyed experienced otologists about instruments they would like to be developed and phase two is developing and testing a prototype instrument</w:t>
      </w:r>
      <w:r w:rsidR="00984C87">
        <w:t xml:space="preserve"> to address the needs of surgeons</w:t>
      </w:r>
      <w:r w:rsidR="00732080">
        <w:t xml:space="preserve">. </w:t>
      </w:r>
      <w:r>
        <w:t xml:space="preserve"> </w:t>
      </w:r>
    </w:p>
    <w:p w:rsidR="00313130" w:rsidRDefault="00313130" w:rsidP="002E77F1">
      <w:pPr>
        <w:pStyle w:val="Heading2"/>
      </w:pPr>
      <w:r w:rsidRPr="00007EB9">
        <w:t xml:space="preserve">Phase 1: Understanding the Needs of Endoscopic Ear Surgeons </w:t>
      </w:r>
    </w:p>
    <w:p w:rsidR="00640C7A" w:rsidRPr="00053868" w:rsidRDefault="00F92CD2" w:rsidP="00984C87">
      <w:pPr>
        <w:ind w:firstLine="720"/>
        <w:contextualSpacing/>
        <w:jc w:val="both"/>
      </w:pPr>
      <w:r>
        <w:t>I</w:t>
      </w:r>
      <w:r w:rsidR="00640C7A" w:rsidRPr="0025580A">
        <w:t xml:space="preserve"> hypothesize that otologists need better instrumentation to </w:t>
      </w:r>
      <w:r w:rsidR="0038693D">
        <w:t>address</w:t>
      </w:r>
      <w:r w:rsidR="00640C7A" w:rsidRPr="0025580A">
        <w:t xml:space="preserve"> specific challenges posed by TEES. Further, </w:t>
      </w:r>
      <w:r w:rsidR="0038693D">
        <w:t>I</w:t>
      </w:r>
      <w:r w:rsidR="00640C7A" w:rsidRPr="0025580A">
        <w:t xml:space="preserve"> hypothesize that </w:t>
      </w:r>
      <w:r w:rsidR="0038693D">
        <w:t xml:space="preserve">the need for better instrumentation will be affected by the degree of </w:t>
      </w:r>
      <w:r w:rsidR="00640C7A">
        <w:t xml:space="preserve">TEES experience and </w:t>
      </w:r>
      <w:r w:rsidR="0038693D">
        <w:t xml:space="preserve">the </w:t>
      </w:r>
      <w:r w:rsidR="00640C7A">
        <w:t xml:space="preserve">use of </w:t>
      </w:r>
      <w:r w:rsidR="0038693D">
        <w:t xml:space="preserve">TEES-specific </w:t>
      </w:r>
      <w:r w:rsidR="00640C7A">
        <w:t>instrument sets</w:t>
      </w:r>
      <w:r w:rsidR="0038693D">
        <w:t xml:space="preserve">. A </w:t>
      </w:r>
      <w:r w:rsidR="00640C7A" w:rsidRPr="0025580A">
        <w:t xml:space="preserve">mixed-methods study </w:t>
      </w:r>
      <w:r w:rsidR="0038693D">
        <w:t xml:space="preserve">was conducted </w:t>
      </w:r>
      <w:r w:rsidR="00640C7A" w:rsidRPr="0025580A">
        <w:t>to explore these hypotheses.</w:t>
      </w:r>
    </w:p>
    <w:p w:rsidR="00CB2919" w:rsidRDefault="00CB2919" w:rsidP="002E77F1">
      <w:pPr>
        <w:pStyle w:val="Heading2"/>
        <w:rPr>
          <w:lang w:val="en-CA"/>
        </w:rPr>
      </w:pPr>
      <w:r>
        <w:rPr>
          <w:lang w:val="en-CA"/>
        </w:rPr>
        <w:t xml:space="preserve">Phase 2: Prototype Development </w:t>
      </w:r>
    </w:p>
    <w:p w:rsidR="00984C87" w:rsidRDefault="00B568F7" w:rsidP="002E77F1">
      <w:pPr>
        <w:ind w:firstLine="720"/>
        <w:contextualSpacing/>
        <w:jc w:val="both"/>
        <w:rPr>
          <w:lang w:val="en-CA"/>
        </w:rPr>
      </w:pPr>
      <w:r>
        <w:rPr>
          <w:lang w:val="en-CA"/>
        </w:rPr>
        <w:t xml:space="preserve">Based on input from </w:t>
      </w:r>
      <w:r w:rsidR="00860AE5">
        <w:rPr>
          <w:lang w:val="en-CA"/>
        </w:rPr>
        <w:t xml:space="preserve">the needs analysis study, </w:t>
      </w:r>
      <w:r w:rsidR="00436058">
        <w:rPr>
          <w:lang w:val="en-CA"/>
        </w:rPr>
        <w:t>I</w:t>
      </w:r>
      <w:r w:rsidR="002E77F1">
        <w:rPr>
          <w:lang w:val="en-CA"/>
        </w:rPr>
        <w:t xml:space="preserve"> </w:t>
      </w:r>
      <w:r w:rsidR="0063663E">
        <w:rPr>
          <w:lang w:val="en-CA"/>
        </w:rPr>
        <w:t xml:space="preserve">hypothesize that an instrument with a steerable tip can reach areas visualized by the endoscope that current tools cannot. </w:t>
      </w:r>
      <w:r w:rsidR="002E77F1">
        <w:rPr>
          <w:lang w:val="en-CA"/>
        </w:rPr>
        <w:t xml:space="preserve"> </w:t>
      </w:r>
      <w:r w:rsidR="0063663E">
        <w:rPr>
          <w:lang w:val="en-CA"/>
        </w:rPr>
        <w:t xml:space="preserve">Furthermore, </w:t>
      </w:r>
      <w:r w:rsidR="00436058">
        <w:rPr>
          <w:lang w:val="en-CA"/>
        </w:rPr>
        <w:t>I</w:t>
      </w:r>
      <w:r w:rsidR="0063663E">
        <w:rPr>
          <w:lang w:val="en-CA"/>
        </w:rPr>
        <w:t xml:space="preserve"> hypothesize that </w:t>
      </w:r>
      <w:r w:rsidR="00BF3F90">
        <w:rPr>
          <w:lang w:val="en-CA"/>
        </w:rPr>
        <w:t xml:space="preserve">adding functionalities to a steerable tip such as </w:t>
      </w:r>
      <w:r w:rsidR="0063663E">
        <w:rPr>
          <w:lang w:val="en-CA"/>
        </w:rPr>
        <w:t>suction</w:t>
      </w:r>
      <w:r w:rsidR="00BF3F90">
        <w:rPr>
          <w:lang w:val="en-CA"/>
        </w:rPr>
        <w:t>, laser fibre</w:t>
      </w:r>
      <w:r w:rsidR="00436058">
        <w:rPr>
          <w:lang w:val="en-CA"/>
        </w:rPr>
        <w:t xml:space="preserve"> orientation</w:t>
      </w:r>
      <w:r w:rsidR="00BF3F90">
        <w:rPr>
          <w:lang w:val="en-CA"/>
        </w:rPr>
        <w:t xml:space="preserve"> or disse</w:t>
      </w:r>
      <w:r w:rsidR="00C72752">
        <w:rPr>
          <w:lang w:val="en-CA"/>
        </w:rPr>
        <w:t>c</w:t>
      </w:r>
      <w:r w:rsidR="00BF3F90">
        <w:rPr>
          <w:lang w:val="en-CA"/>
        </w:rPr>
        <w:t xml:space="preserve">tion </w:t>
      </w:r>
      <w:r w:rsidR="003054B2">
        <w:rPr>
          <w:lang w:val="en-CA"/>
        </w:rPr>
        <w:t xml:space="preserve">will be beneficial for </w:t>
      </w:r>
      <w:r w:rsidR="0063663E">
        <w:rPr>
          <w:lang w:val="en-CA"/>
        </w:rPr>
        <w:t xml:space="preserve">surgeons performing TEES. </w:t>
      </w:r>
    </w:p>
    <w:p w:rsidR="00B568F7" w:rsidRDefault="002E77F1" w:rsidP="002E77F1">
      <w:pPr>
        <w:pStyle w:val="Heading1"/>
        <w:rPr>
          <w:lang w:val="en-CA"/>
        </w:rPr>
      </w:pPr>
      <w:r>
        <w:rPr>
          <w:lang w:val="en-CA"/>
        </w:rPr>
        <w:t>3.</w:t>
      </w:r>
      <w:r w:rsidR="00F3756A">
        <w:rPr>
          <w:lang w:val="en-CA"/>
        </w:rPr>
        <w:t xml:space="preserve"> </w:t>
      </w:r>
      <w:r w:rsidR="00B568F7" w:rsidRPr="00CA67D3">
        <w:rPr>
          <w:lang w:val="en-CA"/>
        </w:rPr>
        <w:t>Methods</w:t>
      </w:r>
    </w:p>
    <w:p w:rsidR="00B568F7" w:rsidRPr="00CA67D3" w:rsidRDefault="00B568F7" w:rsidP="002E77F1">
      <w:pPr>
        <w:pStyle w:val="Heading2"/>
        <w:rPr>
          <w:lang w:val="en-CA"/>
        </w:rPr>
      </w:pPr>
      <w:r>
        <w:rPr>
          <w:lang w:val="en-CA"/>
        </w:rPr>
        <w:t>Phase 1:</w:t>
      </w:r>
      <w:r w:rsidR="002E77F1">
        <w:rPr>
          <w:lang w:val="en-CA"/>
        </w:rPr>
        <w:t xml:space="preserve"> Needs Analysis Study</w:t>
      </w:r>
    </w:p>
    <w:p w:rsidR="00B568F7" w:rsidRPr="00A76C70" w:rsidRDefault="00B568F7" w:rsidP="00F52DF5">
      <w:pPr>
        <w:shd w:val="clear" w:color="auto" w:fill="FFFFFF"/>
        <w:ind w:firstLine="720"/>
        <w:contextualSpacing/>
        <w:jc w:val="both"/>
        <w:rPr>
          <w:lang w:val="en-CA"/>
        </w:rPr>
      </w:pPr>
      <w:r>
        <w:rPr>
          <w:lang w:val="en-CA"/>
        </w:rPr>
        <w:t>Please refer to the attached paper</w:t>
      </w:r>
      <w:r w:rsidR="00D7087C">
        <w:rPr>
          <w:lang w:val="en-CA"/>
        </w:rPr>
        <w:t>, to be submitted to the</w:t>
      </w:r>
      <w:r>
        <w:rPr>
          <w:lang w:val="en-CA"/>
        </w:rPr>
        <w:t xml:space="preserve"> Otology and </w:t>
      </w:r>
      <w:proofErr w:type="spellStart"/>
      <w:r>
        <w:rPr>
          <w:lang w:val="en-CA"/>
        </w:rPr>
        <w:t>Neurotology</w:t>
      </w:r>
      <w:proofErr w:type="spellEnd"/>
      <w:r w:rsidR="00D7087C">
        <w:rPr>
          <w:lang w:val="en-CA"/>
        </w:rPr>
        <w:t xml:space="preserve"> journal within the next month, entitled</w:t>
      </w:r>
      <w:r>
        <w:rPr>
          <w:lang w:val="en-CA"/>
        </w:rPr>
        <w:t xml:space="preserve"> “</w:t>
      </w:r>
      <w:r w:rsidRPr="00A76C70">
        <w:rPr>
          <w:lang w:val="en-CA"/>
        </w:rPr>
        <w:t>The Current Limitations and Future Direction of Instrumen</w:t>
      </w:r>
      <w:r>
        <w:rPr>
          <w:lang w:val="en-CA"/>
        </w:rPr>
        <w:t xml:space="preserve">t Design for Totally Endoscopic </w:t>
      </w:r>
      <w:r w:rsidRPr="00A76C70">
        <w:rPr>
          <w:lang w:val="en-CA"/>
        </w:rPr>
        <w:t>Ear Surgery: A Needs Analysis Survey.”</w:t>
      </w:r>
    </w:p>
    <w:p w:rsidR="00B568F7" w:rsidRDefault="00B568F7" w:rsidP="002E77F1">
      <w:pPr>
        <w:pStyle w:val="Heading2"/>
        <w:rPr>
          <w:lang w:val="en-CA"/>
        </w:rPr>
      </w:pPr>
      <w:r>
        <w:rPr>
          <w:lang w:val="en-CA"/>
        </w:rPr>
        <w:t>Phase 2:</w:t>
      </w:r>
      <w:r w:rsidR="002E77F1">
        <w:rPr>
          <w:lang w:val="en-CA"/>
        </w:rPr>
        <w:t xml:space="preserve"> Developing an Instrument for TEES</w:t>
      </w:r>
    </w:p>
    <w:p w:rsidR="004214EE" w:rsidRDefault="0057177B" w:rsidP="00F52DF5">
      <w:pPr>
        <w:pStyle w:val="Heading2"/>
        <w:contextualSpacing/>
        <w:rPr>
          <w:lang w:val="en-CA"/>
        </w:rPr>
      </w:pPr>
      <w:r>
        <w:rPr>
          <w:lang w:val="en-CA"/>
        </w:rPr>
        <w:t>3.</w:t>
      </w:r>
      <w:r w:rsidR="00F3756A">
        <w:rPr>
          <w:lang w:val="en-CA"/>
        </w:rPr>
        <w:t xml:space="preserve">1. </w:t>
      </w:r>
      <w:r w:rsidR="004214EE">
        <w:rPr>
          <w:lang w:val="en-CA"/>
        </w:rPr>
        <w:t>Instrument Design</w:t>
      </w:r>
    </w:p>
    <w:p w:rsidR="00B87318" w:rsidRDefault="00277228" w:rsidP="008D23E7">
      <w:pPr>
        <w:ind w:firstLine="720"/>
      </w:pPr>
      <w:r>
        <w:t xml:space="preserve">From the needs analysis, it was determined that the challenge that exhibits the greatest need for better instruments is </w:t>
      </w:r>
      <w:r w:rsidR="00DE7D73">
        <w:t>“</w:t>
      </w:r>
      <w:r>
        <w:t xml:space="preserve">reaching structures </w:t>
      </w:r>
      <w:r w:rsidR="00EC58C1">
        <w:t>visualized</w:t>
      </w:r>
      <w:r>
        <w:t xml:space="preserve"> by the</w:t>
      </w:r>
      <w:r w:rsidR="00D7087C">
        <w:t xml:space="preserve"> endoscope</w:t>
      </w:r>
      <w:r w:rsidR="00DE7D73">
        <w:t>”</w:t>
      </w:r>
      <w:r w:rsidR="00D7087C">
        <w:t xml:space="preserve">. From the study, the use of a TEES instrument set did not significantly affect </w:t>
      </w:r>
      <w:r w:rsidR="009C54E8">
        <w:t>this need</w:t>
      </w:r>
      <w:r w:rsidR="00D7087C">
        <w:t>, thus it can be inferred that current TEES instruments are not enabling enough reach</w:t>
      </w:r>
      <w:r w:rsidR="00EC58C1">
        <w:t>.</w:t>
      </w:r>
      <w:r w:rsidR="00D7087C">
        <w:t xml:space="preserve"> </w:t>
      </w:r>
      <w:r w:rsidR="005F67B9">
        <w:t xml:space="preserve">An instrument with a tip that can assume varying levels of curvature through the surgeon’s </w:t>
      </w:r>
      <w:r w:rsidR="005F67B9">
        <w:lastRenderedPageBreak/>
        <w:t xml:space="preserve">control while in the operating field was </w:t>
      </w:r>
      <w:r w:rsidR="00D7087C">
        <w:t>designed, prototyped and is undergoing</w:t>
      </w:r>
      <w:r w:rsidR="00EC58C1">
        <w:t xml:space="preserve"> validation</w:t>
      </w:r>
      <w:r w:rsidR="00D7087C">
        <w:t xml:space="preserve"> testing to address this need. </w:t>
      </w:r>
      <w:fldSimple w:instr=" REF _Ref495257445 \h  \* MERGEFORMAT ">
        <w:r w:rsidR="00323919" w:rsidRPr="00323919">
          <w:t>Table 1</w:t>
        </w:r>
      </w:fldSimple>
      <w:r w:rsidR="0075564A">
        <w:t xml:space="preserve"> outlines the design requirements of the instrument, against which the prototype(s) will be validated. </w:t>
      </w:r>
    </w:p>
    <w:p w:rsidR="008D23E7" w:rsidRDefault="008D23E7" w:rsidP="008D23E7">
      <w:pPr>
        <w:ind w:firstLine="720"/>
      </w:pPr>
      <w:r>
        <w:t>The instrument’s design can be broken down into two components: the tip and the handle.</w:t>
      </w:r>
      <w:r w:rsidR="00F677F6">
        <w:t xml:space="preserve"> </w:t>
      </w:r>
      <w:r w:rsidR="006E3BDE" w:rsidRPr="006E3BDE">
        <w:t xml:space="preserve">The instrument tip consists of a compliant joint </w:t>
      </w:r>
      <w:r w:rsidR="00485C88">
        <w:t xml:space="preserve">(or wrist) </w:t>
      </w:r>
      <w:r w:rsidR="006E3BDE">
        <w:t>fabricated from</w:t>
      </w:r>
      <w:r w:rsidR="006E3BDE" w:rsidRPr="006E3BDE">
        <w:t xml:space="preserve"> a </w:t>
      </w:r>
      <w:proofErr w:type="spellStart"/>
      <w:r w:rsidR="006E3BDE" w:rsidRPr="006E3BDE">
        <w:t>nitinol</w:t>
      </w:r>
      <w:proofErr w:type="spellEnd"/>
      <w:r w:rsidR="006E3BDE" w:rsidRPr="006E3BDE">
        <w:t xml:space="preserve"> tube</w:t>
      </w:r>
      <w:r w:rsidR="006E3BDE">
        <w:t>,</w:t>
      </w:r>
      <w:r w:rsidR="006E3BDE" w:rsidRPr="006E3BDE">
        <w:t xml:space="preserve"> &lt;2mm in diameter. The tip is articulated by pulling on a cable</w:t>
      </w:r>
      <w:r w:rsidR="00B71ED3">
        <w:t xml:space="preserve"> anchored at the tip and</w:t>
      </w:r>
      <w:r w:rsidR="006E3BDE" w:rsidRPr="006E3BDE">
        <w:t xml:space="preserve"> a </w:t>
      </w:r>
      <w:r w:rsidR="00197B94">
        <w:t>finger</w:t>
      </w:r>
      <w:r w:rsidR="006E3BDE" w:rsidRPr="006E3BDE">
        <w:t xml:space="preserve"> piece on the handle. The instrument aims to satisfy four objectives: reaching, suction, orientation of a laser </w:t>
      </w:r>
      <w:proofErr w:type="spellStart"/>
      <w:r w:rsidR="00617F8E">
        <w:t>fibre</w:t>
      </w:r>
      <w:proofErr w:type="spellEnd"/>
      <w:r w:rsidR="006E3BDE" w:rsidRPr="006E3BDE">
        <w:t xml:space="preserve"> and dissection. In order to enable reach, the curvature can be defined by two variables: radius of curvature and arc length. The </w:t>
      </w:r>
      <w:proofErr w:type="gramStart"/>
      <w:r w:rsidR="006E3BDE" w:rsidRPr="006E3BDE">
        <w:t>range of these were</w:t>
      </w:r>
      <w:proofErr w:type="gramEnd"/>
      <w:r w:rsidR="006E3BDE" w:rsidRPr="006E3BDE">
        <w:t xml:space="preserve"> determined by using patient CT scans to understand the appropriate </w:t>
      </w:r>
      <w:r w:rsidR="00052321">
        <w:t>curvature</w:t>
      </w:r>
      <w:r w:rsidR="006E3BDE" w:rsidRPr="006E3BDE">
        <w:t xml:space="preserve"> to reach patient anatomy. After this, the suction instrument, laser </w:t>
      </w:r>
      <w:proofErr w:type="spellStart"/>
      <w:r w:rsidR="006E3BDE" w:rsidRPr="006E3BDE">
        <w:t>fibre</w:t>
      </w:r>
      <w:proofErr w:type="spellEnd"/>
      <w:r w:rsidR="006E3BDE" w:rsidRPr="006E3BDE">
        <w:t xml:space="preserve"> instrument and dissection-enabled instrument tip </w:t>
      </w:r>
      <w:r w:rsidR="006E3BDE">
        <w:t>were prototyped</w:t>
      </w:r>
      <w:r w:rsidR="006E3BDE" w:rsidRPr="006E3BDE">
        <w:t xml:space="preserve">. Lastly, </w:t>
      </w:r>
      <w:r w:rsidR="00DA3387">
        <w:t>the ability to reach</w:t>
      </w:r>
      <w:r w:rsidR="006E3BDE" w:rsidRPr="006E3BDE">
        <w:t xml:space="preserve"> structures was tested</w:t>
      </w:r>
      <w:r w:rsidR="006E3BDE">
        <w:t xml:space="preserve"> using an endoscope and 3D printed anatomical models</w:t>
      </w:r>
      <w:r w:rsidR="006E3BDE" w:rsidRPr="006E3BDE">
        <w:t>.</w:t>
      </w:r>
    </w:p>
    <w:p w:rsidR="004D36E7" w:rsidRPr="00F02A89" w:rsidRDefault="004D36E7" w:rsidP="004D36E7">
      <w:pPr>
        <w:jc w:val="both"/>
        <w:rPr>
          <w:lang w:val="en-CA"/>
        </w:rPr>
      </w:pPr>
      <w:bookmarkStart w:id="24" w:name="_Ref495257445"/>
      <w:r w:rsidRPr="00F02A89">
        <w:rPr>
          <w:b/>
          <w:color w:val="000000" w:themeColor="text1"/>
        </w:rPr>
        <w:t xml:space="preserve">Table </w:t>
      </w:r>
      <w:r w:rsidR="00F5696A" w:rsidRPr="00F02A89">
        <w:rPr>
          <w:b/>
          <w:color w:val="000000" w:themeColor="text1"/>
        </w:rPr>
        <w:fldChar w:fldCharType="begin"/>
      </w:r>
      <w:r w:rsidRPr="00F02A89">
        <w:rPr>
          <w:b/>
          <w:color w:val="000000" w:themeColor="text1"/>
        </w:rPr>
        <w:instrText xml:space="preserve"> SEQ Table \* ARABIC </w:instrText>
      </w:r>
      <w:r w:rsidR="00F5696A" w:rsidRPr="00F02A89">
        <w:rPr>
          <w:b/>
          <w:color w:val="000000" w:themeColor="text1"/>
        </w:rPr>
        <w:fldChar w:fldCharType="separate"/>
      </w:r>
      <w:r w:rsidR="00323919">
        <w:rPr>
          <w:b/>
          <w:noProof/>
          <w:color w:val="000000" w:themeColor="text1"/>
        </w:rPr>
        <w:t>1</w:t>
      </w:r>
      <w:r w:rsidR="00F5696A" w:rsidRPr="00F02A89">
        <w:rPr>
          <w:b/>
          <w:color w:val="000000" w:themeColor="text1"/>
        </w:rPr>
        <w:fldChar w:fldCharType="end"/>
      </w:r>
      <w:bookmarkEnd w:id="24"/>
      <w:r w:rsidRPr="00F02A89">
        <w:rPr>
          <w:b/>
          <w:color w:val="000000" w:themeColor="text1"/>
        </w:rPr>
        <w:t>:</w:t>
      </w:r>
      <w:r w:rsidRPr="00F02A89">
        <w:rPr>
          <w:color w:val="000000" w:themeColor="text1"/>
        </w:rPr>
        <w:t xml:space="preserve"> </w:t>
      </w:r>
      <w:r w:rsidRPr="00F02A89">
        <w:rPr>
          <w:i/>
          <w:color w:val="000000" w:themeColor="text1"/>
        </w:rPr>
        <w:t>Design Requirements Table</w:t>
      </w:r>
    </w:p>
    <w:tbl>
      <w:tblPr>
        <w:tblStyle w:val="TableGrid"/>
        <w:tblW w:w="11483" w:type="dxa"/>
        <w:jc w:val="center"/>
        <w:tblLayout w:type="fixed"/>
        <w:tblLook w:val="04A0"/>
      </w:tblPr>
      <w:tblGrid>
        <w:gridCol w:w="2439"/>
        <w:gridCol w:w="4054"/>
        <w:gridCol w:w="2149"/>
        <w:gridCol w:w="1418"/>
        <w:gridCol w:w="1423"/>
      </w:tblGrid>
      <w:tr w:rsidR="004D36E7" w:rsidRPr="00796991" w:rsidTr="009C54E8">
        <w:trPr>
          <w:jc w:val="center"/>
        </w:trPr>
        <w:tc>
          <w:tcPr>
            <w:tcW w:w="2439" w:type="dxa"/>
          </w:tcPr>
          <w:p w:rsidR="004D36E7" w:rsidRPr="00796991" w:rsidRDefault="004D36E7" w:rsidP="009C54E8">
            <w:pPr>
              <w:spacing w:line="240" w:lineRule="auto"/>
              <w:jc w:val="center"/>
              <w:rPr>
                <w:b/>
                <w:sz w:val="21"/>
                <w:lang w:val="en-CA"/>
              </w:rPr>
            </w:pPr>
            <w:r w:rsidRPr="00796991">
              <w:rPr>
                <w:b/>
                <w:sz w:val="21"/>
                <w:lang w:val="en-CA"/>
              </w:rPr>
              <w:t>Requirements:</w:t>
            </w:r>
          </w:p>
        </w:tc>
        <w:tc>
          <w:tcPr>
            <w:tcW w:w="4054" w:type="dxa"/>
          </w:tcPr>
          <w:p w:rsidR="004D36E7" w:rsidRPr="00796991" w:rsidRDefault="004D36E7" w:rsidP="009C54E8">
            <w:pPr>
              <w:spacing w:line="240" w:lineRule="auto"/>
              <w:jc w:val="center"/>
              <w:rPr>
                <w:b/>
                <w:sz w:val="21"/>
                <w:lang w:val="en-CA"/>
              </w:rPr>
            </w:pPr>
            <w:r w:rsidRPr="00796991">
              <w:rPr>
                <w:b/>
                <w:sz w:val="21"/>
                <w:lang w:val="en-CA"/>
              </w:rPr>
              <w:t>Description:</w:t>
            </w:r>
          </w:p>
        </w:tc>
        <w:tc>
          <w:tcPr>
            <w:tcW w:w="2149" w:type="dxa"/>
          </w:tcPr>
          <w:p w:rsidR="004D36E7" w:rsidRPr="00796991" w:rsidRDefault="004D36E7" w:rsidP="009C54E8">
            <w:pPr>
              <w:spacing w:line="240" w:lineRule="auto"/>
              <w:jc w:val="center"/>
              <w:rPr>
                <w:b/>
                <w:sz w:val="21"/>
                <w:lang w:val="en-CA"/>
              </w:rPr>
            </w:pPr>
            <w:r w:rsidRPr="00796991">
              <w:rPr>
                <w:b/>
                <w:sz w:val="21"/>
                <w:lang w:val="en-CA"/>
              </w:rPr>
              <w:t>Metric:</w:t>
            </w:r>
          </w:p>
        </w:tc>
        <w:tc>
          <w:tcPr>
            <w:tcW w:w="1418" w:type="dxa"/>
          </w:tcPr>
          <w:p w:rsidR="004D36E7" w:rsidRPr="00796991" w:rsidRDefault="004D36E7" w:rsidP="009C54E8">
            <w:pPr>
              <w:spacing w:line="240" w:lineRule="auto"/>
              <w:jc w:val="center"/>
              <w:rPr>
                <w:b/>
                <w:sz w:val="21"/>
                <w:lang w:val="en-CA"/>
              </w:rPr>
            </w:pPr>
            <w:r w:rsidRPr="00796991">
              <w:rPr>
                <w:b/>
                <w:sz w:val="21"/>
                <w:lang w:val="en-CA"/>
              </w:rPr>
              <w:t>Prototype 1</w:t>
            </w:r>
          </w:p>
        </w:tc>
        <w:tc>
          <w:tcPr>
            <w:tcW w:w="1423" w:type="dxa"/>
          </w:tcPr>
          <w:p w:rsidR="004D36E7" w:rsidRPr="00796991" w:rsidRDefault="004D36E7" w:rsidP="009C54E8">
            <w:pPr>
              <w:spacing w:line="240" w:lineRule="auto"/>
              <w:jc w:val="center"/>
              <w:rPr>
                <w:b/>
                <w:sz w:val="21"/>
                <w:lang w:val="en-CA"/>
              </w:rPr>
            </w:pPr>
            <w:r w:rsidRPr="00796991">
              <w:rPr>
                <w:b/>
                <w:sz w:val="21"/>
                <w:lang w:val="en-CA"/>
              </w:rPr>
              <w:t>Prototype 2</w:t>
            </w:r>
          </w:p>
        </w:tc>
      </w:tr>
      <w:tr w:rsidR="004D36E7" w:rsidRPr="00796991" w:rsidTr="009C54E8">
        <w:trPr>
          <w:jc w:val="center"/>
        </w:trPr>
        <w:tc>
          <w:tcPr>
            <w:tcW w:w="11483" w:type="dxa"/>
            <w:gridSpan w:val="5"/>
            <w:shd w:val="clear" w:color="auto" w:fill="E7E6E6" w:themeFill="background2"/>
          </w:tcPr>
          <w:p w:rsidR="004D36E7" w:rsidRPr="00796991" w:rsidRDefault="004D36E7" w:rsidP="009C54E8">
            <w:pPr>
              <w:spacing w:line="240" w:lineRule="auto"/>
              <w:jc w:val="center"/>
              <w:rPr>
                <w:b/>
                <w:sz w:val="21"/>
                <w:lang w:val="en-CA"/>
              </w:rPr>
            </w:pPr>
            <w:r w:rsidRPr="00796991">
              <w:rPr>
                <w:b/>
                <w:sz w:val="21"/>
                <w:lang w:val="en-CA"/>
              </w:rPr>
              <w:t>Functional Requirements:</w:t>
            </w:r>
          </w:p>
        </w:tc>
      </w:tr>
      <w:tr w:rsidR="004D36E7" w:rsidRPr="00796991" w:rsidTr="009C54E8">
        <w:trPr>
          <w:jc w:val="center"/>
        </w:trPr>
        <w:tc>
          <w:tcPr>
            <w:tcW w:w="2439" w:type="dxa"/>
          </w:tcPr>
          <w:p w:rsidR="004D36E7" w:rsidRPr="00796991" w:rsidRDefault="004D36E7" w:rsidP="009C54E8">
            <w:pPr>
              <w:spacing w:line="240" w:lineRule="auto"/>
              <w:jc w:val="center"/>
              <w:rPr>
                <w:sz w:val="21"/>
                <w:lang w:val="en-CA"/>
              </w:rPr>
            </w:pPr>
            <w:r w:rsidRPr="00796991">
              <w:rPr>
                <w:sz w:val="21"/>
                <w:lang w:val="en-CA"/>
              </w:rPr>
              <w:t>Reach areas visualized by the endoscope</w:t>
            </w:r>
          </w:p>
        </w:tc>
        <w:tc>
          <w:tcPr>
            <w:tcW w:w="4054" w:type="dxa"/>
          </w:tcPr>
          <w:p w:rsidR="004D36E7" w:rsidRPr="00796991" w:rsidRDefault="004D36E7" w:rsidP="009C54E8">
            <w:pPr>
              <w:spacing w:line="240" w:lineRule="auto"/>
              <w:jc w:val="center"/>
              <w:rPr>
                <w:sz w:val="21"/>
                <w:lang w:val="en-CA"/>
              </w:rPr>
            </w:pPr>
            <w:r w:rsidRPr="00796991">
              <w:rPr>
                <w:sz w:val="21"/>
                <w:lang w:val="en-CA"/>
              </w:rPr>
              <w:t>The tool tip can touch/access the areas within the middle ear that are visualized by the endoscope.</w:t>
            </w:r>
          </w:p>
        </w:tc>
        <w:tc>
          <w:tcPr>
            <w:tcW w:w="2149" w:type="dxa"/>
          </w:tcPr>
          <w:p w:rsidR="004D36E7" w:rsidRPr="00796991" w:rsidRDefault="004D36E7" w:rsidP="009C54E8">
            <w:pPr>
              <w:spacing w:line="240" w:lineRule="auto"/>
              <w:jc w:val="center"/>
              <w:rPr>
                <w:sz w:val="21"/>
                <w:lang w:val="en-CA"/>
              </w:rPr>
            </w:pPr>
            <w:r w:rsidRPr="00796991">
              <w:rPr>
                <w:sz w:val="21"/>
                <w:lang w:val="en-CA"/>
              </w:rPr>
              <w:t>Number of target areas touched/accessed</w:t>
            </w:r>
          </w:p>
        </w:tc>
        <w:tc>
          <w:tcPr>
            <w:tcW w:w="1418" w:type="dxa"/>
          </w:tcPr>
          <w:p w:rsidR="004D36E7" w:rsidRPr="00796991" w:rsidRDefault="004D36E7" w:rsidP="009C54E8">
            <w:pPr>
              <w:spacing w:line="240" w:lineRule="auto"/>
              <w:jc w:val="center"/>
              <w:rPr>
                <w:sz w:val="21"/>
                <w:lang w:val="en-CA"/>
              </w:rPr>
            </w:pPr>
          </w:p>
        </w:tc>
        <w:tc>
          <w:tcPr>
            <w:tcW w:w="1423" w:type="dxa"/>
          </w:tcPr>
          <w:p w:rsidR="004D36E7" w:rsidRPr="00796991" w:rsidRDefault="004D36E7" w:rsidP="009C54E8">
            <w:pPr>
              <w:spacing w:line="240" w:lineRule="auto"/>
              <w:jc w:val="center"/>
              <w:rPr>
                <w:sz w:val="21"/>
                <w:lang w:val="en-CA"/>
              </w:rPr>
            </w:pPr>
          </w:p>
        </w:tc>
      </w:tr>
      <w:tr w:rsidR="004D36E7" w:rsidRPr="00796991" w:rsidTr="009C54E8">
        <w:trPr>
          <w:jc w:val="center"/>
        </w:trPr>
        <w:tc>
          <w:tcPr>
            <w:tcW w:w="2439" w:type="dxa"/>
          </w:tcPr>
          <w:p w:rsidR="004D36E7" w:rsidRPr="00796991" w:rsidRDefault="004D36E7" w:rsidP="009C54E8">
            <w:pPr>
              <w:spacing w:line="240" w:lineRule="auto"/>
              <w:jc w:val="center"/>
              <w:rPr>
                <w:sz w:val="21"/>
              </w:rPr>
            </w:pPr>
            <w:r w:rsidRPr="00796991">
              <w:rPr>
                <w:sz w:val="21"/>
                <w:lang w:val="en-CA"/>
              </w:rPr>
              <w:t xml:space="preserve">Reach hard-to-reach areas such as the sinus tympani, boundaries of the </w:t>
            </w:r>
            <w:proofErr w:type="spellStart"/>
            <w:r w:rsidRPr="00796991">
              <w:rPr>
                <w:sz w:val="21"/>
                <w:lang w:val="en-CA"/>
              </w:rPr>
              <w:t>antrum</w:t>
            </w:r>
            <w:proofErr w:type="spellEnd"/>
          </w:p>
        </w:tc>
        <w:tc>
          <w:tcPr>
            <w:tcW w:w="4054" w:type="dxa"/>
          </w:tcPr>
          <w:p w:rsidR="004D36E7" w:rsidRPr="00796991" w:rsidRDefault="004D36E7" w:rsidP="009C54E8">
            <w:pPr>
              <w:spacing w:line="240" w:lineRule="auto"/>
              <w:jc w:val="center"/>
              <w:rPr>
                <w:sz w:val="21"/>
                <w:lang w:val="en-CA"/>
              </w:rPr>
            </w:pPr>
            <w:r w:rsidRPr="00796991">
              <w:rPr>
                <w:sz w:val="21"/>
                <w:lang w:val="en-CA"/>
              </w:rPr>
              <w:t xml:space="preserve">The tool tip can touch/access the sinus tympani and boundaries of the </w:t>
            </w:r>
            <w:proofErr w:type="spellStart"/>
            <w:r w:rsidRPr="00796991">
              <w:rPr>
                <w:sz w:val="21"/>
                <w:lang w:val="en-CA"/>
              </w:rPr>
              <w:t>antrum</w:t>
            </w:r>
            <w:proofErr w:type="spellEnd"/>
            <w:r w:rsidRPr="00796991">
              <w:rPr>
                <w:sz w:val="21"/>
                <w:lang w:val="en-CA"/>
              </w:rPr>
              <w:t>. These are areas identified as hard-to-reach by the PI</w:t>
            </w:r>
          </w:p>
        </w:tc>
        <w:tc>
          <w:tcPr>
            <w:tcW w:w="2149" w:type="dxa"/>
          </w:tcPr>
          <w:p w:rsidR="004D36E7" w:rsidRPr="00796991" w:rsidRDefault="004D36E7" w:rsidP="009C54E8">
            <w:pPr>
              <w:spacing w:line="240" w:lineRule="auto"/>
              <w:jc w:val="center"/>
              <w:rPr>
                <w:sz w:val="21"/>
                <w:lang w:val="en-CA"/>
              </w:rPr>
            </w:pPr>
            <w:r w:rsidRPr="00796991">
              <w:rPr>
                <w:sz w:val="21"/>
                <w:lang w:val="en-CA"/>
              </w:rPr>
              <w:t>Sinus Tympani: PASS/FAIL</w:t>
            </w:r>
          </w:p>
          <w:p w:rsidR="004D36E7" w:rsidRPr="00796991" w:rsidRDefault="004D36E7" w:rsidP="009C54E8">
            <w:pPr>
              <w:spacing w:line="240" w:lineRule="auto"/>
              <w:jc w:val="center"/>
              <w:rPr>
                <w:sz w:val="21"/>
                <w:lang w:val="en-CA"/>
              </w:rPr>
            </w:pPr>
            <w:r w:rsidRPr="00796991">
              <w:rPr>
                <w:sz w:val="21"/>
                <w:lang w:val="en-CA"/>
              </w:rPr>
              <w:t>Antrum boundary: PASS/FAIL</w:t>
            </w:r>
          </w:p>
        </w:tc>
        <w:tc>
          <w:tcPr>
            <w:tcW w:w="1418" w:type="dxa"/>
          </w:tcPr>
          <w:p w:rsidR="004D36E7" w:rsidRPr="00796991" w:rsidRDefault="004D36E7" w:rsidP="009C54E8">
            <w:pPr>
              <w:spacing w:line="240" w:lineRule="auto"/>
              <w:jc w:val="center"/>
              <w:rPr>
                <w:sz w:val="21"/>
                <w:lang w:val="en-CA"/>
              </w:rPr>
            </w:pPr>
          </w:p>
        </w:tc>
        <w:tc>
          <w:tcPr>
            <w:tcW w:w="1423" w:type="dxa"/>
          </w:tcPr>
          <w:p w:rsidR="004D36E7" w:rsidRPr="00796991" w:rsidRDefault="004D36E7" w:rsidP="009C54E8">
            <w:pPr>
              <w:spacing w:line="240" w:lineRule="auto"/>
              <w:jc w:val="center"/>
              <w:rPr>
                <w:sz w:val="21"/>
                <w:lang w:val="en-CA"/>
              </w:rPr>
            </w:pPr>
          </w:p>
        </w:tc>
      </w:tr>
      <w:tr w:rsidR="004D36E7" w:rsidRPr="00796991" w:rsidTr="009C54E8">
        <w:trPr>
          <w:jc w:val="center"/>
        </w:trPr>
        <w:tc>
          <w:tcPr>
            <w:tcW w:w="2439" w:type="dxa"/>
          </w:tcPr>
          <w:p w:rsidR="004D36E7" w:rsidRPr="00796991" w:rsidRDefault="004D36E7" w:rsidP="009C54E8">
            <w:pPr>
              <w:spacing w:line="240" w:lineRule="auto"/>
              <w:jc w:val="center"/>
              <w:rPr>
                <w:sz w:val="21"/>
                <w:lang w:val="en-CA"/>
              </w:rPr>
            </w:pPr>
            <w:r w:rsidRPr="00796991">
              <w:rPr>
                <w:sz w:val="21"/>
                <w:lang w:val="en-CA"/>
              </w:rPr>
              <w:t>Tip stiffness</w:t>
            </w:r>
          </w:p>
        </w:tc>
        <w:tc>
          <w:tcPr>
            <w:tcW w:w="4054" w:type="dxa"/>
          </w:tcPr>
          <w:p w:rsidR="004D36E7" w:rsidRPr="00796991" w:rsidRDefault="004D36E7" w:rsidP="009C54E8">
            <w:pPr>
              <w:spacing w:line="240" w:lineRule="auto"/>
              <w:jc w:val="center"/>
              <w:rPr>
                <w:sz w:val="21"/>
                <w:lang w:val="en-CA"/>
              </w:rPr>
            </w:pPr>
            <w:r w:rsidRPr="00796991">
              <w:rPr>
                <w:sz w:val="21"/>
                <w:lang w:val="en-CA"/>
              </w:rPr>
              <w:t>The tool tip can withstand forces applied at the tip by bony structures and soft tissue</w:t>
            </w:r>
          </w:p>
        </w:tc>
        <w:tc>
          <w:tcPr>
            <w:tcW w:w="2149" w:type="dxa"/>
          </w:tcPr>
          <w:p w:rsidR="004D36E7" w:rsidRPr="00796991" w:rsidRDefault="004D36E7" w:rsidP="009C54E8">
            <w:pPr>
              <w:spacing w:line="240" w:lineRule="auto"/>
              <w:jc w:val="center"/>
              <w:rPr>
                <w:sz w:val="21"/>
                <w:lang w:val="en-CA"/>
              </w:rPr>
            </w:pPr>
            <w:r w:rsidRPr="00796991">
              <w:rPr>
                <w:sz w:val="21"/>
                <w:lang w:val="en-CA"/>
              </w:rPr>
              <w:t>Force required to break tip (N)</w:t>
            </w:r>
          </w:p>
        </w:tc>
        <w:tc>
          <w:tcPr>
            <w:tcW w:w="1418" w:type="dxa"/>
          </w:tcPr>
          <w:p w:rsidR="004D36E7" w:rsidRPr="00796991" w:rsidRDefault="004D36E7" w:rsidP="009C54E8">
            <w:pPr>
              <w:spacing w:line="240" w:lineRule="auto"/>
              <w:jc w:val="center"/>
              <w:rPr>
                <w:sz w:val="21"/>
                <w:lang w:val="en-CA"/>
              </w:rPr>
            </w:pPr>
          </w:p>
        </w:tc>
        <w:tc>
          <w:tcPr>
            <w:tcW w:w="1423" w:type="dxa"/>
          </w:tcPr>
          <w:p w:rsidR="004D36E7" w:rsidRPr="00796991" w:rsidRDefault="004D36E7" w:rsidP="009C54E8">
            <w:pPr>
              <w:spacing w:line="240" w:lineRule="auto"/>
              <w:jc w:val="center"/>
              <w:rPr>
                <w:sz w:val="21"/>
                <w:lang w:val="en-CA"/>
              </w:rPr>
            </w:pPr>
          </w:p>
        </w:tc>
      </w:tr>
      <w:tr w:rsidR="004D36E7" w:rsidRPr="00796991" w:rsidTr="009C54E8">
        <w:trPr>
          <w:jc w:val="center"/>
        </w:trPr>
        <w:tc>
          <w:tcPr>
            <w:tcW w:w="2439" w:type="dxa"/>
          </w:tcPr>
          <w:p w:rsidR="004D36E7" w:rsidRPr="00796991" w:rsidRDefault="004D36E7" w:rsidP="009C54E8">
            <w:pPr>
              <w:spacing w:line="240" w:lineRule="auto"/>
              <w:jc w:val="center"/>
              <w:rPr>
                <w:sz w:val="21"/>
                <w:lang w:val="en-CA"/>
              </w:rPr>
            </w:pPr>
            <w:r w:rsidRPr="00796991">
              <w:rPr>
                <w:sz w:val="21"/>
                <w:lang w:val="en-CA"/>
              </w:rPr>
              <w:t>Tip can dissect tissue</w:t>
            </w:r>
          </w:p>
        </w:tc>
        <w:tc>
          <w:tcPr>
            <w:tcW w:w="4054" w:type="dxa"/>
          </w:tcPr>
          <w:p w:rsidR="004D36E7" w:rsidRPr="00796991" w:rsidRDefault="004D36E7" w:rsidP="009C54E8">
            <w:pPr>
              <w:spacing w:line="240" w:lineRule="auto"/>
              <w:jc w:val="center"/>
              <w:rPr>
                <w:sz w:val="21"/>
                <w:lang w:val="en-CA"/>
              </w:rPr>
            </w:pPr>
            <w:r w:rsidRPr="00796991">
              <w:rPr>
                <w:sz w:val="21"/>
                <w:lang w:val="en-CA"/>
              </w:rPr>
              <w:t xml:space="preserve">The tool tip is able to handle, manipulate and/or </w:t>
            </w:r>
            <w:proofErr w:type="spellStart"/>
            <w:r w:rsidRPr="00796991">
              <w:rPr>
                <w:sz w:val="21"/>
                <w:lang w:val="en-CA"/>
              </w:rPr>
              <w:t>maneuvre</w:t>
            </w:r>
            <w:proofErr w:type="spellEnd"/>
            <w:r w:rsidRPr="00796991">
              <w:rPr>
                <w:sz w:val="21"/>
                <w:lang w:val="en-CA"/>
              </w:rPr>
              <w:t xml:space="preserve"> soft tissue in order to perform surgical tasks. </w:t>
            </w:r>
          </w:p>
        </w:tc>
        <w:tc>
          <w:tcPr>
            <w:tcW w:w="2149" w:type="dxa"/>
          </w:tcPr>
          <w:p w:rsidR="004D36E7" w:rsidRPr="00796991" w:rsidRDefault="004D36E7" w:rsidP="009C54E8">
            <w:pPr>
              <w:spacing w:line="240" w:lineRule="auto"/>
              <w:jc w:val="center"/>
              <w:rPr>
                <w:sz w:val="21"/>
                <w:lang w:val="en-CA"/>
              </w:rPr>
            </w:pPr>
            <w:r w:rsidRPr="00796991">
              <w:rPr>
                <w:sz w:val="21"/>
                <w:lang w:val="en-CA"/>
              </w:rPr>
              <w:t>The tip can dissect mock cholesteatoma, fabricated out of silicone. PASS/FAIL</w:t>
            </w:r>
          </w:p>
        </w:tc>
        <w:tc>
          <w:tcPr>
            <w:tcW w:w="1418" w:type="dxa"/>
          </w:tcPr>
          <w:p w:rsidR="004D36E7" w:rsidRPr="00796991" w:rsidRDefault="004D36E7" w:rsidP="009C54E8">
            <w:pPr>
              <w:spacing w:line="240" w:lineRule="auto"/>
              <w:jc w:val="center"/>
              <w:rPr>
                <w:sz w:val="21"/>
                <w:lang w:val="en-CA"/>
              </w:rPr>
            </w:pPr>
          </w:p>
        </w:tc>
        <w:tc>
          <w:tcPr>
            <w:tcW w:w="1423" w:type="dxa"/>
          </w:tcPr>
          <w:p w:rsidR="004D36E7" w:rsidRPr="00796991" w:rsidRDefault="004D36E7" w:rsidP="009C54E8">
            <w:pPr>
              <w:spacing w:line="240" w:lineRule="auto"/>
              <w:jc w:val="center"/>
              <w:rPr>
                <w:sz w:val="21"/>
                <w:lang w:val="en-CA"/>
              </w:rPr>
            </w:pPr>
          </w:p>
        </w:tc>
      </w:tr>
      <w:tr w:rsidR="004D36E7" w:rsidRPr="00796991" w:rsidTr="009C54E8">
        <w:trPr>
          <w:jc w:val="center"/>
        </w:trPr>
        <w:tc>
          <w:tcPr>
            <w:tcW w:w="2439" w:type="dxa"/>
          </w:tcPr>
          <w:p w:rsidR="004D36E7" w:rsidRPr="00796991" w:rsidRDefault="004D36E7" w:rsidP="009C54E8">
            <w:pPr>
              <w:spacing w:line="240" w:lineRule="auto"/>
              <w:jc w:val="center"/>
              <w:rPr>
                <w:sz w:val="21"/>
                <w:lang w:val="en-CA"/>
              </w:rPr>
            </w:pPr>
            <w:r>
              <w:rPr>
                <w:sz w:val="21"/>
                <w:lang w:val="en-CA"/>
              </w:rPr>
              <w:t>Suction</w:t>
            </w:r>
          </w:p>
        </w:tc>
        <w:tc>
          <w:tcPr>
            <w:tcW w:w="4054" w:type="dxa"/>
          </w:tcPr>
          <w:p w:rsidR="004D36E7" w:rsidRPr="00796991" w:rsidRDefault="004D36E7" w:rsidP="009C54E8">
            <w:pPr>
              <w:spacing w:line="240" w:lineRule="auto"/>
              <w:jc w:val="center"/>
              <w:rPr>
                <w:sz w:val="21"/>
                <w:lang w:val="en-CA"/>
              </w:rPr>
            </w:pPr>
            <w:r>
              <w:rPr>
                <w:sz w:val="21"/>
                <w:lang w:val="en-CA"/>
              </w:rPr>
              <w:t>The suction power is comparable to the 19-gauge sucker and/or Panetti instruments.</w:t>
            </w:r>
          </w:p>
        </w:tc>
        <w:tc>
          <w:tcPr>
            <w:tcW w:w="2149" w:type="dxa"/>
          </w:tcPr>
          <w:p w:rsidR="004D36E7" w:rsidRPr="00796991" w:rsidRDefault="004D36E7" w:rsidP="009C54E8">
            <w:pPr>
              <w:spacing w:line="240" w:lineRule="auto"/>
              <w:jc w:val="center"/>
              <w:rPr>
                <w:sz w:val="21"/>
                <w:lang w:val="en-CA"/>
              </w:rPr>
            </w:pPr>
            <w:r>
              <w:rPr>
                <w:sz w:val="21"/>
                <w:lang w:val="en-CA"/>
              </w:rPr>
              <w:t>Flow rate</w:t>
            </w:r>
          </w:p>
        </w:tc>
        <w:tc>
          <w:tcPr>
            <w:tcW w:w="1418" w:type="dxa"/>
          </w:tcPr>
          <w:p w:rsidR="004D36E7" w:rsidRPr="00796991" w:rsidRDefault="004D36E7" w:rsidP="009C54E8">
            <w:pPr>
              <w:spacing w:line="240" w:lineRule="auto"/>
              <w:jc w:val="center"/>
              <w:rPr>
                <w:sz w:val="21"/>
                <w:lang w:val="en-CA"/>
              </w:rPr>
            </w:pPr>
          </w:p>
        </w:tc>
        <w:tc>
          <w:tcPr>
            <w:tcW w:w="1423" w:type="dxa"/>
          </w:tcPr>
          <w:p w:rsidR="004D36E7" w:rsidRPr="00796991" w:rsidRDefault="004D36E7" w:rsidP="009C54E8">
            <w:pPr>
              <w:spacing w:line="240" w:lineRule="auto"/>
              <w:jc w:val="center"/>
              <w:rPr>
                <w:sz w:val="21"/>
                <w:lang w:val="en-CA"/>
              </w:rPr>
            </w:pPr>
          </w:p>
        </w:tc>
      </w:tr>
      <w:tr w:rsidR="004D36E7" w:rsidRPr="00796991" w:rsidTr="009C54E8">
        <w:trPr>
          <w:jc w:val="center"/>
        </w:trPr>
        <w:tc>
          <w:tcPr>
            <w:tcW w:w="11483" w:type="dxa"/>
            <w:gridSpan w:val="5"/>
            <w:shd w:val="clear" w:color="auto" w:fill="E7E6E6" w:themeFill="background2"/>
          </w:tcPr>
          <w:p w:rsidR="004D36E7" w:rsidRPr="00796991" w:rsidRDefault="004D36E7" w:rsidP="009C54E8">
            <w:pPr>
              <w:spacing w:line="240" w:lineRule="auto"/>
              <w:jc w:val="center"/>
              <w:rPr>
                <w:b/>
                <w:sz w:val="21"/>
                <w:lang w:val="en-CA"/>
              </w:rPr>
            </w:pPr>
            <w:r w:rsidRPr="00796991">
              <w:rPr>
                <w:b/>
                <w:sz w:val="21"/>
                <w:lang w:val="en-CA"/>
              </w:rPr>
              <w:t>User Requirements:</w:t>
            </w:r>
          </w:p>
        </w:tc>
      </w:tr>
      <w:tr w:rsidR="004D36E7" w:rsidRPr="00796991" w:rsidTr="009C54E8">
        <w:trPr>
          <w:jc w:val="center"/>
        </w:trPr>
        <w:tc>
          <w:tcPr>
            <w:tcW w:w="2439" w:type="dxa"/>
          </w:tcPr>
          <w:p w:rsidR="004D36E7" w:rsidRPr="00796991" w:rsidRDefault="004D36E7" w:rsidP="009C54E8">
            <w:pPr>
              <w:spacing w:line="240" w:lineRule="auto"/>
              <w:jc w:val="center"/>
              <w:rPr>
                <w:sz w:val="21"/>
              </w:rPr>
            </w:pPr>
            <w:r w:rsidRPr="00796991">
              <w:rPr>
                <w:sz w:val="21"/>
                <w:lang w:val="en-CA"/>
              </w:rPr>
              <w:t>Easy to control (grip and ergonomics of handle)</w:t>
            </w:r>
          </w:p>
        </w:tc>
        <w:tc>
          <w:tcPr>
            <w:tcW w:w="4054" w:type="dxa"/>
          </w:tcPr>
          <w:p w:rsidR="004D36E7" w:rsidRPr="00796991" w:rsidRDefault="004D36E7" w:rsidP="009C54E8">
            <w:pPr>
              <w:spacing w:line="240" w:lineRule="auto"/>
              <w:jc w:val="center"/>
              <w:rPr>
                <w:sz w:val="21"/>
                <w:lang w:val="en-CA"/>
              </w:rPr>
            </w:pPr>
            <w:r w:rsidRPr="00796991">
              <w:rPr>
                <w:sz w:val="21"/>
                <w:lang w:val="en-CA"/>
              </w:rPr>
              <w:t>The surgeon can control the tool easily.</w:t>
            </w:r>
          </w:p>
        </w:tc>
        <w:tc>
          <w:tcPr>
            <w:tcW w:w="2149" w:type="dxa"/>
          </w:tcPr>
          <w:p w:rsidR="004D36E7" w:rsidRPr="00796991" w:rsidRDefault="004D36E7" w:rsidP="009C54E8">
            <w:pPr>
              <w:spacing w:line="240" w:lineRule="auto"/>
              <w:jc w:val="center"/>
              <w:rPr>
                <w:sz w:val="21"/>
                <w:lang w:val="en-CA"/>
              </w:rPr>
            </w:pPr>
            <w:r w:rsidRPr="00796991">
              <w:rPr>
                <w:sz w:val="21"/>
                <w:lang w:val="en-CA"/>
              </w:rPr>
              <w:t>Surgeon feedback (</w:t>
            </w:r>
            <w:proofErr w:type="spellStart"/>
            <w:r w:rsidRPr="00796991">
              <w:rPr>
                <w:sz w:val="21"/>
                <w:lang w:val="en-CA"/>
              </w:rPr>
              <w:t>Likert</w:t>
            </w:r>
            <w:proofErr w:type="spellEnd"/>
            <w:r w:rsidRPr="00796991">
              <w:rPr>
                <w:sz w:val="21"/>
                <w:lang w:val="en-CA"/>
              </w:rPr>
              <w:t xml:space="preserve"> scale rating)</w:t>
            </w:r>
          </w:p>
        </w:tc>
        <w:tc>
          <w:tcPr>
            <w:tcW w:w="1418" w:type="dxa"/>
          </w:tcPr>
          <w:p w:rsidR="004D36E7" w:rsidRPr="00796991" w:rsidRDefault="004D36E7" w:rsidP="009C54E8">
            <w:pPr>
              <w:spacing w:line="240" w:lineRule="auto"/>
              <w:jc w:val="center"/>
              <w:rPr>
                <w:sz w:val="21"/>
                <w:lang w:val="en-CA"/>
              </w:rPr>
            </w:pPr>
          </w:p>
        </w:tc>
        <w:tc>
          <w:tcPr>
            <w:tcW w:w="1423" w:type="dxa"/>
          </w:tcPr>
          <w:p w:rsidR="004D36E7" w:rsidRPr="00796991" w:rsidRDefault="004D36E7" w:rsidP="009C54E8">
            <w:pPr>
              <w:spacing w:line="240" w:lineRule="auto"/>
              <w:jc w:val="center"/>
              <w:rPr>
                <w:sz w:val="21"/>
                <w:lang w:val="en-CA"/>
              </w:rPr>
            </w:pPr>
          </w:p>
        </w:tc>
      </w:tr>
      <w:tr w:rsidR="004D36E7" w:rsidRPr="00796991" w:rsidTr="009C54E8">
        <w:trPr>
          <w:jc w:val="center"/>
        </w:trPr>
        <w:tc>
          <w:tcPr>
            <w:tcW w:w="2439" w:type="dxa"/>
          </w:tcPr>
          <w:p w:rsidR="004D36E7" w:rsidRPr="00796991" w:rsidRDefault="004D36E7" w:rsidP="009C54E8">
            <w:pPr>
              <w:spacing w:line="240" w:lineRule="auto"/>
              <w:jc w:val="center"/>
              <w:rPr>
                <w:sz w:val="21"/>
              </w:rPr>
            </w:pPr>
            <w:r w:rsidRPr="00796991">
              <w:rPr>
                <w:sz w:val="21"/>
                <w:lang w:val="en-CA"/>
              </w:rPr>
              <w:t>Easy to use (grip and ergonomics of handle)</w:t>
            </w:r>
          </w:p>
        </w:tc>
        <w:tc>
          <w:tcPr>
            <w:tcW w:w="4054" w:type="dxa"/>
          </w:tcPr>
          <w:p w:rsidR="004D36E7" w:rsidRPr="00796991" w:rsidRDefault="004D36E7" w:rsidP="009C54E8">
            <w:pPr>
              <w:spacing w:line="240" w:lineRule="auto"/>
              <w:jc w:val="center"/>
              <w:rPr>
                <w:sz w:val="21"/>
                <w:lang w:val="en-CA"/>
              </w:rPr>
            </w:pPr>
            <w:r w:rsidRPr="00796991">
              <w:rPr>
                <w:sz w:val="21"/>
                <w:lang w:val="en-CA"/>
              </w:rPr>
              <w:t>The surgeon can easily use the tool to perform its functionality (tip bending, suction, laser fibre orientation, etc.)</w:t>
            </w:r>
          </w:p>
        </w:tc>
        <w:tc>
          <w:tcPr>
            <w:tcW w:w="2149" w:type="dxa"/>
          </w:tcPr>
          <w:p w:rsidR="004D36E7" w:rsidRPr="00796991" w:rsidRDefault="004D36E7" w:rsidP="009C54E8">
            <w:pPr>
              <w:spacing w:line="240" w:lineRule="auto"/>
              <w:jc w:val="center"/>
              <w:rPr>
                <w:sz w:val="21"/>
                <w:lang w:val="en-CA"/>
              </w:rPr>
            </w:pPr>
            <w:r w:rsidRPr="00796991">
              <w:rPr>
                <w:sz w:val="21"/>
                <w:lang w:val="en-CA"/>
              </w:rPr>
              <w:t>Surgeon feedback (</w:t>
            </w:r>
            <w:proofErr w:type="spellStart"/>
            <w:r w:rsidRPr="00796991">
              <w:rPr>
                <w:sz w:val="21"/>
                <w:lang w:val="en-CA"/>
              </w:rPr>
              <w:t>Likert</w:t>
            </w:r>
            <w:proofErr w:type="spellEnd"/>
            <w:r w:rsidRPr="00796991">
              <w:rPr>
                <w:sz w:val="21"/>
                <w:lang w:val="en-CA"/>
              </w:rPr>
              <w:t xml:space="preserve"> scale rating)</w:t>
            </w:r>
          </w:p>
        </w:tc>
        <w:tc>
          <w:tcPr>
            <w:tcW w:w="1418" w:type="dxa"/>
          </w:tcPr>
          <w:p w:rsidR="004D36E7" w:rsidRPr="00796991" w:rsidRDefault="004D36E7" w:rsidP="009C54E8">
            <w:pPr>
              <w:spacing w:line="240" w:lineRule="auto"/>
              <w:jc w:val="center"/>
              <w:rPr>
                <w:sz w:val="21"/>
                <w:lang w:val="en-CA"/>
              </w:rPr>
            </w:pPr>
          </w:p>
        </w:tc>
        <w:tc>
          <w:tcPr>
            <w:tcW w:w="1423" w:type="dxa"/>
          </w:tcPr>
          <w:p w:rsidR="004D36E7" w:rsidRPr="00796991" w:rsidRDefault="004D36E7" w:rsidP="009C54E8">
            <w:pPr>
              <w:spacing w:line="240" w:lineRule="auto"/>
              <w:jc w:val="center"/>
              <w:rPr>
                <w:sz w:val="21"/>
                <w:lang w:val="en-CA"/>
              </w:rPr>
            </w:pPr>
          </w:p>
        </w:tc>
      </w:tr>
      <w:tr w:rsidR="004D36E7" w:rsidRPr="00796991" w:rsidTr="009C54E8">
        <w:trPr>
          <w:jc w:val="center"/>
        </w:trPr>
        <w:tc>
          <w:tcPr>
            <w:tcW w:w="2439" w:type="dxa"/>
          </w:tcPr>
          <w:p w:rsidR="004D36E7" w:rsidRPr="00796991" w:rsidRDefault="004D36E7" w:rsidP="009C54E8">
            <w:pPr>
              <w:spacing w:line="240" w:lineRule="auto"/>
              <w:jc w:val="center"/>
              <w:rPr>
                <w:sz w:val="21"/>
                <w:lang w:val="en-CA"/>
              </w:rPr>
            </w:pPr>
            <w:r w:rsidRPr="00796991">
              <w:rPr>
                <w:sz w:val="21"/>
                <w:lang w:val="en-CA"/>
              </w:rPr>
              <w:lastRenderedPageBreak/>
              <w:t>Feels like an existing tool</w:t>
            </w:r>
          </w:p>
        </w:tc>
        <w:tc>
          <w:tcPr>
            <w:tcW w:w="4054" w:type="dxa"/>
          </w:tcPr>
          <w:p w:rsidR="004D36E7" w:rsidRPr="00796991" w:rsidRDefault="004D36E7" w:rsidP="009C54E8">
            <w:pPr>
              <w:spacing w:line="240" w:lineRule="auto"/>
              <w:jc w:val="center"/>
              <w:rPr>
                <w:sz w:val="21"/>
                <w:lang w:val="en-CA"/>
              </w:rPr>
            </w:pPr>
            <w:r w:rsidRPr="00796991">
              <w:rPr>
                <w:sz w:val="21"/>
                <w:lang w:val="en-CA"/>
              </w:rPr>
              <w:t xml:space="preserve">The tool feels like the current tools used by the surgeon such that they do not have to learn how to use a completely new tool design. </w:t>
            </w:r>
          </w:p>
        </w:tc>
        <w:tc>
          <w:tcPr>
            <w:tcW w:w="2149" w:type="dxa"/>
          </w:tcPr>
          <w:p w:rsidR="004D36E7" w:rsidRPr="00796991" w:rsidRDefault="004D36E7" w:rsidP="009C54E8">
            <w:pPr>
              <w:spacing w:line="240" w:lineRule="auto"/>
              <w:jc w:val="center"/>
              <w:rPr>
                <w:sz w:val="21"/>
                <w:lang w:val="en-CA"/>
              </w:rPr>
            </w:pPr>
            <w:r w:rsidRPr="00796991">
              <w:rPr>
                <w:sz w:val="21"/>
                <w:lang w:val="en-CA"/>
              </w:rPr>
              <w:t>Surgeon feedback (</w:t>
            </w:r>
            <w:proofErr w:type="spellStart"/>
            <w:r w:rsidRPr="00796991">
              <w:rPr>
                <w:sz w:val="21"/>
                <w:lang w:val="en-CA"/>
              </w:rPr>
              <w:t>Likert</w:t>
            </w:r>
            <w:proofErr w:type="spellEnd"/>
            <w:r w:rsidRPr="00796991">
              <w:rPr>
                <w:sz w:val="21"/>
                <w:lang w:val="en-CA"/>
              </w:rPr>
              <w:t xml:space="preserve"> scale rating)</w:t>
            </w:r>
          </w:p>
        </w:tc>
        <w:tc>
          <w:tcPr>
            <w:tcW w:w="1418" w:type="dxa"/>
          </w:tcPr>
          <w:p w:rsidR="004D36E7" w:rsidRPr="00796991" w:rsidRDefault="004D36E7" w:rsidP="009C54E8">
            <w:pPr>
              <w:spacing w:line="240" w:lineRule="auto"/>
              <w:jc w:val="center"/>
              <w:rPr>
                <w:sz w:val="21"/>
                <w:lang w:val="en-CA"/>
              </w:rPr>
            </w:pPr>
          </w:p>
        </w:tc>
        <w:tc>
          <w:tcPr>
            <w:tcW w:w="1423" w:type="dxa"/>
          </w:tcPr>
          <w:p w:rsidR="004D36E7" w:rsidRPr="00796991" w:rsidRDefault="004D36E7" w:rsidP="009C54E8">
            <w:pPr>
              <w:spacing w:line="240" w:lineRule="auto"/>
              <w:jc w:val="center"/>
              <w:rPr>
                <w:sz w:val="21"/>
                <w:lang w:val="en-CA"/>
              </w:rPr>
            </w:pPr>
          </w:p>
        </w:tc>
      </w:tr>
      <w:tr w:rsidR="004D36E7" w:rsidRPr="00796991" w:rsidTr="009C54E8">
        <w:trPr>
          <w:jc w:val="center"/>
        </w:trPr>
        <w:tc>
          <w:tcPr>
            <w:tcW w:w="11483" w:type="dxa"/>
            <w:gridSpan w:val="5"/>
            <w:shd w:val="clear" w:color="auto" w:fill="E7E6E6" w:themeFill="background2"/>
          </w:tcPr>
          <w:p w:rsidR="004D36E7" w:rsidRPr="00796991" w:rsidRDefault="004D36E7" w:rsidP="009C54E8">
            <w:pPr>
              <w:spacing w:line="240" w:lineRule="auto"/>
              <w:jc w:val="center"/>
              <w:rPr>
                <w:b/>
                <w:sz w:val="21"/>
                <w:lang w:val="en-CA"/>
              </w:rPr>
            </w:pPr>
            <w:r w:rsidRPr="00796991">
              <w:rPr>
                <w:b/>
                <w:sz w:val="21"/>
                <w:lang w:val="en-CA"/>
              </w:rPr>
              <w:t>Constraints:</w:t>
            </w:r>
          </w:p>
        </w:tc>
      </w:tr>
      <w:tr w:rsidR="004D36E7" w:rsidRPr="00796991" w:rsidTr="009C54E8">
        <w:trPr>
          <w:jc w:val="center"/>
        </w:trPr>
        <w:tc>
          <w:tcPr>
            <w:tcW w:w="2439" w:type="dxa"/>
          </w:tcPr>
          <w:p w:rsidR="004D36E7" w:rsidRPr="00796991" w:rsidRDefault="004D36E7" w:rsidP="009C54E8">
            <w:pPr>
              <w:spacing w:line="240" w:lineRule="auto"/>
              <w:jc w:val="center"/>
              <w:rPr>
                <w:sz w:val="21"/>
              </w:rPr>
            </w:pPr>
            <w:r w:rsidRPr="00796991">
              <w:rPr>
                <w:sz w:val="21"/>
                <w:lang w:val="en-CA"/>
              </w:rPr>
              <w:t>Fit alongside the endoscope</w:t>
            </w:r>
          </w:p>
        </w:tc>
        <w:tc>
          <w:tcPr>
            <w:tcW w:w="4054" w:type="dxa"/>
          </w:tcPr>
          <w:p w:rsidR="004D36E7" w:rsidRPr="00796991" w:rsidRDefault="004D36E7" w:rsidP="009C54E8">
            <w:pPr>
              <w:spacing w:line="240" w:lineRule="auto"/>
              <w:jc w:val="center"/>
              <w:rPr>
                <w:sz w:val="21"/>
                <w:lang w:val="en-CA"/>
              </w:rPr>
            </w:pPr>
            <w:r w:rsidRPr="00796991">
              <w:rPr>
                <w:sz w:val="21"/>
                <w:lang w:val="en-CA"/>
              </w:rPr>
              <w:t xml:space="preserve">The tool shaft can move within the ear canal without being </w:t>
            </w:r>
            <w:proofErr w:type="spellStart"/>
            <w:r w:rsidRPr="00796991">
              <w:rPr>
                <w:sz w:val="21"/>
                <w:lang w:val="en-CA"/>
              </w:rPr>
              <w:t>constricted</w:t>
            </w:r>
            <w:proofErr w:type="spellEnd"/>
            <w:r w:rsidRPr="00796991">
              <w:rPr>
                <w:sz w:val="21"/>
                <w:lang w:val="en-CA"/>
              </w:rPr>
              <w:t xml:space="preserve"> by the endoscope.</w:t>
            </w:r>
          </w:p>
        </w:tc>
        <w:tc>
          <w:tcPr>
            <w:tcW w:w="2149" w:type="dxa"/>
          </w:tcPr>
          <w:p w:rsidR="004D36E7" w:rsidRPr="00796991" w:rsidRDefault="004D36E7" w:rsidP="009C54E8">
            <w:pPr>
              <w:spacing w:line="240" w:lineRule="auto"/>
              <w:jc w:val="center"/>
              <w:rPr>
                <w:sz w:val="21"/>
                <w:lang w:val="en-CA"/>
              </w:rPr>
            </w:pPr>
            <w:r w:rsidRPr="00796991">
              <w:rPr>
                <w:sz w:val="21"/>
                <w:lang w:val="en-CA"/>
              </w:rPr>
              <w:t>Surgeon feedback (</w:t>
            </w:r>
            <w:proofErr w:type="spellStart"/>
            <w:r w:rsidRPr="00796991">
              <w:rPr>
                <w:sz w:val="21"/>
                <w:lang w:val="en-CA"/>
              </w:rPr>
              <w:t>Likert</w:t>
            </w:r>
            <w:proofErr w:type="spellEnd"/>
            <w:r w:rsidRPr="00796991">
              <w:rPr>
                <w:sz w:val="21"/>
                <w:lang w:val="en-CA"/>
              </w:rPr>
              <w:t xml:space="preserve"> scale rating)</w:t>
            </w:r>
          </w:p>
        </w:tc>
        <w:tc>
          <w:tcPr>
            <w:tcW w:w="1418" w:type="dxa"/>
          </w:tcPr>
          <w:p w:rsidR="004D36E7" w:rsidRPr="00796991" w:rsidRDefault="004D36E7" w:rsidP="009C54E8">
            <w:pPr>
              <w:spacing w:line="240" w:lineRule="auto"/>
              <w:jc w:val="center"/>
              <w:rPr>
                <w:sz w:val="21"/>
                <w:lang w:val="en-CA"/>
              </w:rPr>
            </w:pPr>
          </w:p>
        </w:tc>
        <w:tc>
          <w:tcPr>
            <w:tcW w:w="1423" w:type="dxa"/>
          </w:tcPr>
          <w:p w:rsidR="004D36E7" w:rsidRPr="00796991" w:rsidRDefault="004D36E7" w:rsidP="009C54E8">
            <w:pPr>
              <w:spacing w:line="240" w:lineRule="auto"/>
              <w:jc w:val="center"/>
              <w:rPr>
                <w:sz w:val="21"/>
                <w:lang w:val="en-CA"/>
              </w:rPr>
            </w:pPr>
          </w:p>
        </w:tc>
      </w:tr>
      <w:tr w:rsidR="004D36E7" w:rsidRPr="00796991" w:rsidTr="009C54E8">
        <w:trPr>
          <w:jc w:val="center"/>
        </w:trPr>
        <w:tc>
          <w:tcPr>
            <w:tcW w:w="2439" w:type="dxa"/>
          </w:tcPr>
          <w:p w:rsidR="004D36E7" w:rsidRPr="00796991" w:rsidRDefault="004D36E7" w:rsidP="009C54E8">
            <w:pPr>
              <w:spacing w:line="240" w:lineRule="auto"/>
              <w:jc w:val="center"/>
              <w:rPr>
                <w:sz w:val="21"/>
                <w:lang w:val="en-CA"/>
              </w:rPr>
            </w:pPr>
            <w:r w:rsidRPr="00796991">
              <w:rPr>
                <w:sz w:val="21"/>
                <w:lang w:val="en-CA"/>
              </w:rPr>
              <w:t>Fit inside the ear canal</w:t>
            </w:r>
          </w:p>
        </w:tc>
        <w:tc>
          <w:tcPr>
            <w:tcW w:w="4054" w:type="dxa"/>
          </w:tcPr>
          <w:p w:rsidR="004D36E7" w:rsidRPr="00796991" w:rsidRDefault="004D36E7" w:rsidP="009C54E8">
            <w:pPr>
              <w:spacing w:line="240" w:lineRule="auto"/>
              <w:jc w:val="center"/>
              <w:rPr>
                <w:sz w:val="21"/>
                <w:lang w:val="en-CA"/>
              </w:rPr>
            </w:pPr>
            <w:r w:rsidRPr="00796991">
              <w:rPr>
                <w:sz w:val="21"/>
                <w:lang w:val="en-CA"/>
              </w:rPr>
              <w:t>The tool shaft can fit inside the ear canal and can move easily, with enough clearance.</w:t>
            </w:r>
          </w:p>
        </w:tc>
        <w:tc>
          <w:tcPr>
            <w:tcW w:w="2149" w:type="dxa"/>
          </w:tcPr>
          <w:p w:rsidR="004D36E7" w:rsidRPr="00796991" w:rsidRDefault="004D36E7" w:rsidP="009C54E8">
            <w:pPr>
              <w:spacing w:line="240" w:lineRule="auto"/>
              <w:jc w:val="center"/>
              <w:rPr>
                <w:sz w:val="21"/>
                <w:lang w:val="en-CA"/>
              </w:rPr>
            </w:pPr>
            <w:r w:rsidRPr="00796991">
              <w:rPr>
                <w:sz w:val="21"/>
                <w:lang w:val="en-CA"/>
              </w:rPr>
              <w:t>Surgeon feedback (</w:t>
            </w:r>
            <w:proofErr w:type="spellStart"/>
            <w:r w:rsidRPr="00796991">
              <w:rPr>
                <w:sz w:val="21"/>
                <w:lang w:val="en-CA"/>
              </w:rPr>
              <w:t>Likert</w:t>
            </w:r>
            <w:proofErr w:type="spellEnd"/>
            <w:r w:rsidRPr="00796991">
              <w:rPr>
                <w:sz w:val="21"/>
                <w:lang w:val="en-CA"/>
              </w:rPr>
              <w:t xml:space="preserve"> scale rating)</w:t>
            </w:r>
          </w:p>
        </w:tc>
        <w:tc>
          <w:tcPr>
            <w:tcW w:w="1418" w:type="dxa"/>
          </w:tcPr>
          <w:p w:rsidR="004D36E7" w:rsidRPr="00796991" w:rsidRDefault="004D36E7" w:rsidP="009C54E8">
            <w:pPr>
              <w:spacing w:line="240" w:lineRule="auto"/>
              <w:jc w:val="center"/>
              <w:rPr>
                <w:sz w:val="21"/>
                <w:lang w:val="en-CA"/>
              </w:rPr>
            </w:pPr>
          </w:p>
        </w:tc>
        <w:tc>
          <w:tcPr>
            <w:tcW w:w="1423" w:type="dxa"/>
          </w:tcPr>
          <w:p w:rsidR="004D36E7" w:rsidRPr="00796991" w:rsidRDefault="004D36E7" w:rsidP="009C54E8">
            <w:pPr>
              <w:spacing w:line="240" w:lineRule="auto"/>
              <w:jc w:val="center"/>
              <w:rPr>
                <w:sz w:val="21"/>
                <w:lang w:val="en-CA"/>
              </w:rPr>
            </w:pPr>
          </w:p>
        </w:tc>
      </w:tr>
      <w:tr w:rsidR="004D36E7" w:rsidRPr="00796991" w:rsidTr="009C54E8">
        <w:trPr>
          <w:jc w:val="center"/>
        </w:trPr>
        <w:tc>
          <w:tcPr>
            <w:tcW w:w="2439" w:type="dxa"/>
          </w:tcPr>
          <w:p w:rsidR="004D36E7" w:rsidRPr="00796991" w:rsidRDefault="004D36E7" w:rsidP="009C54E8">
            <w:pPr>
              <w:spacing w:line="240" w:lineRule="auto"/>
              <w:jc w:val="center"/>
              <w:rPr>
                <w:sz w:val="21"/>
                <w:lang w:val="en-CA"/>
              </w:rPr>
            </w:pPr>
            <w:proofErr w:type="spellStart"/>
            <w:r w:rsidRPr="00796991">
              <w:rPr>
                <w:sz w:val="21"/>
                <w:lang w:val="en-CA"/>
              </w:rPr>
              <w:t>Sterilizability</w:t>
            </w:r>
            <w:proofErr w:type="spellEnd"/>
          </w:p>
        </w:tc>
        <w:tc>
          <w:tcPr>
            <w:tcW w:w="4054" w:type="dxa"/>
          </w:tcPr>
          <w:p w:rsidR="004D36E7" w:rsidRPr="00796991" w:rsidRDefault="004D36E7" w:rsidP="009C54E8">
            <w:pPr>
              <w:spacing w:line="240" w:lineRule="auto"/>
              <w:jc w:val="center"/>
              <w:rPr>
                <w:sz w:val="21"/>
                <w:lang w:val="en-CA"/>
              </w:rPr>
            </w:pPr>
            <w:r w:rsidRPr="00796991">
              <w:rPr>
                <w:sz w:val="21"/>
                <w:lang w:val="en-CA"/>
              </w:rPr>
              <w:t xml:space="preserve">The tool can be sterilized as per hospital standards so it can be used in patient. </w:t>
            </w:r>
          </w:p>
        </w:tc>
        <w:tc>
          <w:tcPr>
            <w:tcW w:w="2149" w:type="dxa"/>
          </w:tcPr>
          <w:p w:rsidR="004D36E7" w:rsidRPr="00796991" w:rsidRDefault="004D36E7" w:rsidP="009C54E8">
            <w:pPr>
              <w:spacing w:line="240" w:lineRule="auto"/>
              <w:jc w:val="center"/>
              <w:rPr>
                <w:sz w:val="21"/>
                <w:lang w:val="en-CA"/>
              </w:rPr>
            </w:pPr>
            <w:r w:rsidRPr="00796991">
              <w:rPr>
                <w:sz w:val="21"/>
                <w:lang w:val="en-CA"/>
              </w:rPr>
              <w:t>PASS/FAIL</w:t>
            </w:r>
          </w:p>
        </w:tc>
        <w:tc>
          <w:tcPr>
            <w:tcW w:w="1418" w:type="dxa"/>
          </w:tcPr>
          <w:p w:rsidR="004D36E7" w:rsidRPr="00796991" w:rsidRDefault="004D36E7" w:rsidP="009C54E8">
            <w:pPr>
              <w:spacing w:line="240" w:lineRule="auto"/>
              <w:jc w:val="center"/>
              <w:rPr>
                <w:sz w:val="21"/>
                <w:lang w:val="en-CA"/>
              </w:rPr>
            </w:pPr>
          </w:p>
        </w:tc>
        <w:tc>
          <w:tcPr>
            <w:tcW w:w="1423" w:type="dxa"/>
          </w:tcPr>
          <w:p w:rsidR="004D36E7" w:rsidRPr="00796991" w:rsidRDefault="004D36E7" w:rsidP="009C54E8">
            <w:pPr>
              <w:spacing w:line="240" w:lineRule="auto"/>
              <w:jc w:val="center"/>
              <w:rPr>
                <w:sz w:val="21"/>
                <w:lang w:val="en-CA"/>
              </w:rPr>
            </w:pPr>
          </w:p>
        </w:tc>
      </w:tr>
    </w:tbl>
    <w:p w:rsidR="004214EE" w:rsidRDefault="0057177B" w:rsidP="00F52DF5">
      <w:pPr>
        <w:pStyle w:val="Heading2"/>
        <w:contextualSpacing/>
        <w:rPr>
          <w:lang w:val="en-CA"/>
        </w:rPr>
      </w:pPr>
      <w:r>
        <w:rPr>
          <w:lang w:val="en-CA"/>
        </w:rPr>
        <w:t>3.1.</w:t>
      </w:r>
      <w:r w:rsidR="00F3756A">
        <w:rPr>
          <w:lang w:val="en-CA"/>
        </w:rPr>
        <w:t xml:space="preserve">1. </w:t>
      </w:r>
      <w:r w:rsidR="00900D4E">
        <w:rPr>
          <w:lang w:val="en-CA"/>
        </w:rPr>
        <w:t xml:space="preserve">Steerable Instrument </w:t>
      </w:r>
      <w:r w:rsidR="008D23E7">
        <w:rPr>
          <w:lang w:val="en-CA"/>
        </w:rPr>
        <w:t>Tip Design</w:t>
      </w:r>
    </w:p>
    <w:p w:rsidR="00D73F5D" w:rsidRPr="00D73F5D" w:rsidRDefault="00D73F5D" w:rsidP="00D73F5D">
      <w:r>
        <w:tab/>
      </w:r>
      <w:r w:rsidR="00F96112">
        <w:t xml:space="preserve">The requirements of the instrument tip are: ability to reach and dissect structures and tissues, maintain stiffness, suction and be easy to control. </w:t>
      </w:r>
      <w:r>
        <w:t>The instrument tip</w:t>
      </w:r>
      <w:r w:rsidR="00F96112">
        <w:t xml:space="preserve"> was designed to be flexible and controllable by a simple mechanism at the handle.</w:t>
      </w:r>
      <w:r>
        <w:t xml:space="preserve"> </w:t>
      </w:r>
      <w:r w:rsidR="00F96112">
        <w:t xml:space="preserve">A </w:t>
      </w:r>
      <w:r w:rsidR="00591E49">
        <w:t>single</w:t>
      </w:r>
      <w:r w:rsidR="00F96112">
        <w:t xml:space="preserve"> degree of freedom compliant joint design fabricated from a </w:t>
      </w:r>
      <w:proofErr w:type="spellStart"/>
      <w:r w:rsidR="00F96112">
        <w:t>nitinol</w:t>
      </w:r>
      <w:proofErr w:type="spellEnd"/>
      <w:r w:rsidR="00F96112">
        <w:t xml:space="preserve"> metal tube w</w:t>
      </w:r>
      <w:r>
        <w:t>as selected so that it would be easy to control, requiring minimal effort by the surgeon</w:t>
      </w:r>
      <w:r w:rsidR="00F96112">
        <w:t>, able to suction and maintain stiffness due to the metallic properties</w:t>
      </w:r>
      <w:r>
        <w:t xml:space="preserve">. </w:t>
      </w:r>
    </w:p>
    <w:p w:rsidR="004214EE" w:rsidRDefault="0088424C" w:rsidP="00796991">
      <w:pPr>
        <w:ind w:firstLine="720"/>
        <w:jc w:val="both"/>
        <w:rPr>
          <w:lang w:val="en-CA"/>
        </w:rPr>
      </w:pPr>
      <w:r w:rsidRPr="00654D96">
        <w:rPr>
          <w:b/>
          <w:noProof/>
          <w:sz w:val="18"/>
          <w:szCs w:val="18"/>
          <w:lang w:val="en-CA" w:eastAsia="en-CA" w:bidi="ar-SA"/>
        </w:rPr>
        <w:drawing>
          <wp:anchor distT="0" distB="0" distL="114300" distR="114300" simplePos="0" relativeHeight="251654656" behindDoc="0" locked="0" layoutInCell="1" allowOverlap="1">
            <wp:simplePos x="0" y="0"/>
            <wp:positionH relativeFrom="column">
              <wp:posOffset>-70485</wp:posOffset>
            </wp:positionH>
            <wp:positionV relativeFrom="paragraph">
              <wp:posOffset>1968500</wp:posOffset>
            </wp:positionV>
            <wp:extent cx="2137410" cy="2700020"/>
            <wp:effectExtent l="19050" t="0" r="0" b="0"/>
            <wp:wrapSquare wrapText="bothSides"/>
            <wp:docPr id="10" name="Picture 19" descr="C:\Users\arushri swarup\Documents\GitHub\Grad-School\Committee Meeting\wr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ushri swarup\Documents\GitHub\Grad-School\Committee Meeting\wrist.png"/>
                    <pic:cNvPicPr>
                      <a:picLocks noChangeAspect="1" noChangeArrowheads="1"/>
                    </pic:cNvPicPr>
                  </pic:nvPicPr>
                  <pic:blipFill>
                    <a:blip r:embed="rId16" cstate="print"/>
                    <a:srcRect l="5629"/>
                    <a:stretch>
                      <a:fillRect/>
                    </a:stretch>
                  </pic:blipFill>
                  <pic:spPr bwMode="auto">
                    <a:xfrm>
                      <a:off x="0" y="0"/>
                      <a:ext cx="2137410" cy="2700020"/>
                    </a:xfrm>
                    <a:prstGeom prst="rect">
                      <a:avLst/>
                    </a:prstGeom>
                    <a:noFill/>
                    <a:ln w="9525">
                      <a:noFill/>
                      <a:miter lim="800000"/>
                      <a:headEnd/>
                      <a:tailEnd/>
                    </a:ln>
                  </pic:spPr>
                </pic:pic>
              </a:graphicData>
            </a:graphic>
          </wp:anchor>
        </w:drawing>
      </w:r>
      <w:r w:rsidR="004214EE" w:rsidRPr="002306EA">
        <w:t xml:space="preserve">The CIGITI lab </w:t>
      </w:r>
      <w:r w:rsidR="004214EE">
        <w:t xml:space="preserve">develops notched tube compliant </w:t>
      </w:r>
      <w:r w:rsidR="00591E49">
        <w:t>joints</w:t>
      </w:r>
      <w:r w:rsidR="004214EE">
        <w:t xml:space="preserve"> </w:t>
      </w:r>
      <w:r w:rsidR="004214EE" w:rsidRPr="006F3CAA">
        <w:rPr>
          <w:lang w:val="en-CA"/>
        </w:rPr>
        <w:t>which define t</w:t>
      </w:r>
      <w:r w:rsidR="004214EE">
        <w:rPr>
          <w:lang w:val="en-CA"/>
        </w:rPr>
        <w:t xml:space="preserve">he underlying mechanism of the controllable flexible </w:t>
      </w:r>
      <w:r w:rsidR="00591E49">
        <w:rPr>
          <w:lang w:val="en-CA"/>
        </w:rPr>
        <w:t>tip</w:t>
      </w:r>
      <w:r w:rsidR="004214EE">
        <w:rPr>
          <w:lang w:val="en-CA"/>
        </w:rPr>
        <w:t>, see</w:t>
      </w:r>
      <w:r w:rsidR="00B63C7D" w:rsidRPr="00B63C7D">
        <w:rPr>
          <w:lang w:val="en-CA"/>
        </w:rPr>
        <w:t xml:space="preserve"> </w:t>
      </w:r>
      <w:fldSimple w:instr=" REF _Ref495407957 \h  \* MERGEFORMAT ">
        <w:r w:rsidR="00B63C7D" w:rsidRPr="00B63C7D">
          <w:rPr>
            <w:lang w:val="en-CA"/>
          </w:rPr>
          <w:t>Figure 6</w:t>
        </w:r>
      </w:fldSimple>
      <w:r w:rsidR="004214EE">
        <w:rPr>
          <w:lang w:val="en-CA"/>
        </w:rPr>
        <w:t xml:space="preserve">. It is a </w:t>
      </w:r>
      <w:r w:rsidR="00591E49">
        <w:rPr>
          <w:lang w:val="en-CA"/>
        </w:rPr>
        <w:t>single</w:t>
      </w:r>
      <w:r w:rsidR="004214EE">
        <w:rPr>
          <w:lang w:val="en-CA"/>
        </w:rPr>
        <w:t xml:space="preserve"> degree of freedom compliant joint </w:t>
      </w:r>
      <w:r w:rsidR="00902EF9">
        <w:rPr>
          <w:lang w:val="en-CA"/>
        </w:rPr>
        <w:t>with notches</w:t>
      </w:r>
      <w:r w:rsidR="004214EE">
        <w:rPr>
          <w:lang w:val="en-CA"/>
        </w:rPr>
        <w:t xml:space="preserve"> cut into a </w:t>
      </w:r>
      <w:proofErr w:type="spellStart"/>
      <w:r w:rsidR="004214EE">
        <w:rPr>
          <w:lang w:val="en-CA"/>
        </w:rPr>
        <w:t>nitinol</w:t>
      </w:r>
      <w:proofErr w:type="spellEnd"/>
      <w:r w:rsidR="004214EE">
        <w:rPr>
          <w:lang w:val="en-CA"/>
        </w:rPr>
        <w:t xml:space="preserve"> tube. </w:t>
      </w:r>
      <w:proofErr w:type="spellStart"/>
      <w:r w:rsidR="004214EE">
        <w:rPr>
          <w:lang w:val="en-CA"/>
        </w:rPr>
        <w:t>Nitinol</w:t>
      </w:r>
      <w:proofErr w:type="spellEnd"/>
      <w:r w:rsidR="004214EE">
        <w:rPr>
          <w:lang w:val="en-CA"/>
        </w:rPr>
        <w:t xml:space="preserve"> is a </w:t>
      </w:r>
      <w:proofErr w:type="spellStart"/>
      <w:r w:rsidR="004214EE">
        <w:rPr>
          <w:lang w:val="en-CA"/>
        </w:rPr>
        <w:t>superelastic</w:t>
      </w:r>
      <w:proofErr w:type="spellEnd"/>
      <w:r w:rsidR="004214EE">
        <w:rPr>
          <w:lang w:val="en-CA"/>
        </w:rPr>
        <w:t xml:space="preserve"> material that is used for this application as the material properties allow it to bend into a curve and return elastically to its original shape, i.e. with no plastic deformation of the tube</w:t>
      </w:r>
      <w:r w:rsidR="00902EF9">
        <w:rPr>
          <w:lang w:val="en-CA"/>
        </w:rPr>
        <w:t xml:space="preserve"> </w:t>
      </w:r>
      <w:r w:rsidR="00902EF9" w:rsidRPr="00902EF9">
        <w:rPr>
          <w:highlight w:val="yellow"/>
          <w:lang w:val="en-CA"/>
        </w:rPr>
        <w:t>[insert citation]</w:t>
      </w:r>
      <w:r w:rsidR="004214EE">
        <w:rPr>
          <w:lang w:val="en-CA"/>
        </w:rPr>
        <w:t xml:space="preserve">. Notches in the tube allow the wrist to have greater flexibility and the notch geometry can be customized to achieve the desired arc length and radius of curvature. The controllable flexible instruments presented here have </w:t>
      </w:r>
      <w:proofErr w:type="gramStart"/>
      <w:r w:rsidR="004214EE">
        <w:rPr>
          <w:lang w:val="en-CA"/>
        </w:rPr>
        <w:t>a rectangular</w:t>
      </w:r>
      <w:proofErr w:type="gramEnd"/>
      <w:r w:rsidR="004214EE">
        <w:rPr>
          <w:lang w:val="en-CA"/>
        </w:rPr>
        <w:t xml:space="preserve"> notch geometry and a compliant contact aided mechanism</w:t>
      </w:r>
      <w:r w:rsidR="00796991">
        <w:rPr>
          <w:lang w:val="en-CA"/>
        </w:rPr>
        <w:t xml:space="preserve"> (CCM)</w:t>
      </w:r>
      <w:r w:rsidR="004214EE">
        <w:rPr>
          <w:lang w:val="en-CA"/>
        </w:rPr>
        <w:t xml:space="preserve"> geometry. The paper presenting these wrists “</w:t>
      </w:r>
      <w:r w:rsidR="004214EE" w:rsidRPr="002306EA">
        <w:rPr>
          <w:lang w:val="en-CA"/>
        </w:rPr>
        <w:t>Design of a Contact-Aided Compliant Notched-Tube Joint for Surgical Manipulation in Confined Workspaces”</w:t>
      </w:r>
      <w:r w:rsidR="004214EE">
        <w:rPr>
          <w:lang w:val="en-CA"/>
        </w:rPr>
        <w:t xml:space="preserve"> was co-authored by myself and is to be published in the ASME Journal of Mechanisms and Robotics. </w:t>
      </w:r>
    </w:p>
    <w:p w:rsidR="008F0A13" w:rsidRDefault="00902EF9" w:rsidP="008F0A13">
      <w:pPr>
        <w:ind w:firstLine="720"/>
        <w:jc w:val="both"/>
        <w:rPr>
          <w:lang w:val="en-CA"/>
        </w:rPr>
      </w:pPr>
      <w:r>
        <w:rPr>
          <w:lang w:val="en-CA"/>
        </w:rPr>
        <w:t xml:space="preserve">The rectangular notches are </w:t>
      </w:r>
      <w:r w:rsidR="0024716E">
        <w:rPr>
          <w:lang w:val="en-CA"/>
        </w:rPr>
        <w:t>machined</w:t>
      </w:r>
      <w:r>
        <w:rPr>
          <w:lang w:val="en-CA"/>
        </w:rPr>
        <w:t xml:space="preserve"> in the CIGITI lab by </w:t>
      </w:r>
      <w:proofErr w:type="gramStart"/>
      <w:r>
        <w:rPr>
          <w:lang w:val="en-CA"/>
        </w:rPr>
        <w:t>myself</w:t>
      </w:r>
      <w:proofErr w:type="gramEnd"/>
      <w:r>
        <w:rPr>
          <w:lang w:val="en-CA"/>
        </w:rPr>
        <w:t xml:space="preserve"> using a </w:t>
      </w:r>
      <w:proofErr w:type="spellStart"/>
      <w:r>
        <w:rPr>
          <w:lang w:val="en-CA"/>
        </w:rPr>
        <w:t>micromilling</w:t>
      </w:r>
      <w:proofErr w:type="spellEnd"/>
      <w:r>
        <w:rPr>
          <w:lang w:val="en-CA"/>
        </w:rPr>
        <w:t xml:space="preserve"> machine. </w:t>
      </w:r>
      <w:r w:rsidR="001E274C">
        <w:rPr>
          <w:lang w:val="en-CA"/>
        </w:rPr>
        <w:t>The CCM</w:t>
      </w:r>
      <w:r w:rsidR="0024716E">
        <w:rPr>
          <w:lang w:val="en-CA"/>
        </w:rPr>
        <w:t xml:space="preserve"> notches are</w:t>
      </w:r>
      <w:r>
        <w:rPr>
          <w:lang w:val="en-CA"/>
        </w:rPr>
        <w:t xml:space="preserve"> laser cut and</w:t>
      </w:r>
      <w:r w:rsidR="0024716E">
        <w:rPr>
          <w:lang w:val="en-CA"/>
        </w:rPr>
        <w:t xml:space="preserve"> increase</w:t>
      </w:r>
      <w:r w:rsidR="001E274C">
        <w:rPr>
          <w:lang w:val="en-CA"/>
        </w:rPr>
        <w:t xml:space="preserve"> the strength of the wrist, while achieving the same bending angle compared to the rectangular wrist </w:t>
      </w:r>
      <w:r w:rsidR="001E274C" w:rsidRPr="001E274C">
        <w:rPr>
          <w:highlight w:val="yellow"/>
          <w:lang w:val="en-CA"/>
        </w:rPr>
        <w:t>[insert citation</w:t>
      </w:r>
      <w:r w:rsidR="001E274C">
        <w:rPr>
          <w:lang w:val="en-CA"/>
        </w:rPr>
        <w:t>]. The CCM wrist is beneficial for TEES as it enables a stronger, stiffer tip that would not break as easily</w:t>
      </w:r>
      <w:r w:rsidR="0024716E">
        <w:rPr>
          <w:lang w:val="en-CA"/>
        </w:rPr>
        <w:t xml:space="preserve"> and</w:t>
      </w:r>
      <w:r w:rsidR="001E274C">
        <w:rPr>
          <w:lang w:val="en-CA"/>
        </w:rPr>
        <w:t xml:space="preserve"> be able to handle/dissect tissue without being flimsy. </w:t>
      </w:r>
    </w:p>
    <w:p w:rsidR="0088424C" w:rsidRPr="00A113ED" w:rsidRDefault="004214EE" w:rsidP="00A113ED">
      <w:pPr>
        <w:keepNext/>
        <w:jc w:val="both"/>
        <w:rPr>
          <w:sz w:val="18"/>
          <w:szCs w:val="18"/>
          <w:lang w:val="en-CA"/>
        </w:rPr>
      </w:pPr>
      <w:bookmarkStart w:id="25" w:name="_Ref495407957"/>
      <w:r w:rsidRPr="00992B8F">
        <w:rPr>
          <w:b/>
          <w:sz w:val="18"/>
          <w:szCs w:val="18"/>
        </w:rPr>
        <w:t xml:space="preserve">Figure </w:t>
      </w:r>
      <w:r w:rsidR="00F5696A" w:rsidRPr="00992B8F">
        <w:rPr>
          <w:b/>
          <w:sz w:val="18"/>
          <w:szCs w:val="18"/>
        </w:rPr>
        <w:fldChar w:fldCharType="begin"/>
      </w:r>
      <w:r w:rsidRPr="00992B8F">
        <w:rPr>
          <w:b/>
          <w:sz w:val="18"/>
          <w:szCs w:val="18"/>
        </w:rPr>
        <w:instrText xml:space="preserve"> SEQ Figure \* ARABIC </w:instrText>
      </w:r>
      <w:r w:rsidR="00F5696A" w:rsidRPr="00992B8F">
        <w:rPr>
          <w:b/>
          <w:sz w:val="18"/>
          <w:szCs w:val="18"/>
        </w:rPr>
        <w:fldChar w:fldCharType="separate"/>
      </w:r>
      <w:r w:rsidR="00296DB7">
        <w:rPr>
          <w:b/>
          <w:noProof/>
          <w:sz w:val="18"/>
          <w:szCs w:val="18"/>
        </w:rPr>
        <w:t>6</w:t>
      </w:r>
      <w:r w:rsidR="00F5696A" w:rsidRPr="00992B8F">
        <w:rPr>
          <w:b/>
          <w:sz w:val="18"/>
          <w:szCs w:val="18"/>
        </w:rPr>
        <w:fldChar w:fldCharType="end"/>
      </w:r>
      <w:bookmarkEnd w:id="25"/>
      <w:r w:rsidRPr="00992B8F">
        <w:rPr>
          <w:b/>
          <w:sz w:val="18"/>
          <w:szCs w:val="18"/>
        </w:rPr>
        <w:t>:</w:t>
      </w:r>
      <w:r w:rsidRPr="00992B8F">
        <w:rPr>
          <w:sz w:val="18"/>
          <w:szCs w:val="18"/>
        </w:rPr>
        <w:t xml:space="preserve"> </w:t>
      </w:r>
      <w:r w:rsidRPr="00992B8F">
        <w:rPr>
          <w:bCs/>
          <w:sz w:val="18"/>
          <w:szCs w:val="18"/>
          <w:lang w:val="en-CA"/>
        </w:rPr>
        <w:t xml:space="preserve">Eastwood et al. describes the two wrists that are presented in this report. The top panel shows the simple, rectangular notched wrist geometry. This is the geometry used for manufacturing prototype 1. The bottom panel shows the contact-aided compliant notched tube, which was laser cut into a </w:t>
      </w:r>
      <w:proofErr w:type="spellStart"/>
      <w:r w:rsidRPr="00992B8F">
        <w:rPr>
          <w:bCs/>
          <w:sz w:val="18"/>
          <w:szCs w:val="18"/>
          <w:lang w:val="en-CA"/>
        </w:rPr>
        <w:t>nitinol</w:t>
      </w:r>
      <w:proofErr w:type="spellEnd"/>
      <w:r w:rsidRPr="00992B8F">
        <w:rPr>
          <w:bCs/>
          <w:sz w:val="18"/>
          <w:szCs w:val="18"/>
          <w:lang w:val="en-CA"/>
        </w:rPr>
        <w:t xml:space="preserve"> tu</w:t>
      </w:r>
      <w:r w:rsidRPr="00992B8F">
        <w:rPr>
          <w:sz w:val="18"/>
          <w:szCs w:val="18"/>
          <w:lang w:val="en-CA"/>
        </w:rPr>
        <w:t xml:space="preserve">be to manufacture prototype 2. A cable </w:t>
      </w:r>
      <w:r w:rsidRPr="00992B8F">
        <w:rPr>
          <w:sz w:val="18"/>
          <w:szCs w:val="18"/>
          <w:lang w:val="en-CA"/>
        </w:rPr>
        <w:lastRenderedPageBreak/>
        <w:t xml:space="preserve">is attached at the ‘weld spot connection’ and pulling on the cable (downward as shown in the image) causes the joint to bend. </w:t>
      </w:r>
    </w:p>
    <w:p w:rsidR="008F0A13" w:rsidRDefault="008F0A13" w:rsidP="00F3756A">
      <w:pPr>
        <w:pStyle w:val="Heading2"/>
        <w:rPr>
          <w:lang w:val="en-CA"/>
        </w:rPr>
      </w:pPr>
    </w:p>
    <w:p w:rsidR="004214EE" w:rsidRDefault="0057177B" w:rsidP="00F3756A">
      <w:pPr>
        <w:pStyle w:val="Heading2"/>
        <w:rPr>
          <w:lang w:val="en-CA"/>
        </w:rPr>
      </w:pPr>
      <w:r>
        <w:rPr>
          <w:lang w:val="en-CA"/>
        </w:rPr>
        <w:t>3.</w:t>
      </w:r>
      <w:r w:rsidR="00F3756A">
        <w:rPr>
          <w:lang w:val="en-CA"/>
        </w:rPr>
        <w:t xml:space="preserve">1.2. </w:t>
      </w:r>
      <w:r w:rsidR="004214EE">
        <w:rPr>
          <w:lang w:val="en-CA"/>
        </w:rPr>
        <w:t>Steerable Instrument Handle Design:</w:t>
      </w:r>
    </w:p>
    <w:p w:rsidR="004214EE" w:rsidRDefault="00900D4E" w:rsidP="00663FF9">
      <w:pPr>
        <w:jc w:val="both"/>
        <w:rPr>
          <w:lang w:val="en-CA"/>
        </w:rPr>
      </w:pPr>
      <w:r w:rsidRPr="00654D96">
        <w:rPr>
          <w:noProof/>
          <w:lang w:val="en-CA" w:eastAsia="en-CA" w:bidi="ar-SA"/>
        </w:rPr>
        <w:drawing>
          <wp:anchor distT="0" distB="0" distL="114300" distR="114300" simplePos="0" relativeHeight="251655680" behindDoc="0" locked="0" layoutInCell="1" allowOverlap="1">
            <wp:simplePos x="0" y="0"/>
            <wp:positionH relativeFrom="column">
              <wp:posOffset>16510</wp:posOffset>
            </wp:positionH>
            <wp:positionV relativeFrom="paragraph">
              <wp:posOffset>1544955</wp:posOffset>
            </wp:positionV>
            <wp:extent cx="3542030" cy="1552575"/>
            <wp:effectExtent l="19050" t="0" r="1270" b="0"/>
            <wp:wrapSquare wrapText="bothSides"/>
            <wp:docPr id="13" name="Picture 13" descr="C:\Users\arushri swarup\Documents\GitHub\Grad-School\Committee Meeting\steerable instru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ushri swarup\Documents\GitHub\Grad-School\Committee Meeting\steerable instruments.png"/>
                    <pic:cNvPicPr>
                      <a:picLocks noChangeAspect="1" noChangeArrowheads="1"/>
                    </pic:cNvPicPr>
                  </pic:nvPicPr>
                  <pic:blipFill>
                    <a:blip r:embed="rId17" cstate="print"/>
                    <a:srcRect t="13059" b="20778"/>
                    <a:stretch>
                      <a:fillRect/>
                    </a:stretch>
                  </pic:blipFill>
                  <pic:spPr bwMode="auto">
                    <a:xfrm>
                      <a:off x="0" y="0"/>
                      <a:ext cx="3542030" cy="1552575"/>
                    </a:xfrm>
                    <a:prstGeom prst="rect">
                      <a:avLst/>
                    </a:prstGeom>
                    <a:noFill/>
                    <a:ln w="9525">
                      <a:noFill/>
                      <a:miter lim="800000"/>
                      <a:headEnd/>
                      <a:tailEnd/>
                    </a:ln>
                  </pic:spPr>
                </pic:pic>
              </a:graphicData>
            </a:graphic>
          </wp:anchor>
        </w:drawing>
      </w:r>
      <w:r w:rsidR="00FF62E5">
        <w:rPr>
          <w:lang w:val="en-CA"/>
        </w:rPr>
        <w:tab/>
      </w:r>
      <w:r w:rsidR="00B26B18">
        <w:rPr>
          <w:lang w:val="en-CA"/>
        </w:rPr>
        <w:t>After</w:t>
      </w:r>
      <w:r w:rsidR="00053C27">
        <w:rPr>
          <w:lang w:val="en-CA"/>
        </w:rPr>
        <w:t xml:space="preserve"> observing</w:t>
      </w:r>
      <w:r w:rsidR="004214EE">
        <w:rPr>
          <w:lang w:val="en-CA"/>
        </w:rPr>
        <w:t xml:space="preserve"> the PI perform </w:t>
      </w:r>
      <w:r w:rsidR="00B26B18">
        <w:rPr>
          <w:lang w:val="en-CA"/>
        </w:rPr>
        <w:t xml:space="preserve">multiple </w:t>
      </w:r>
      <w:r w:rsidR="004214EE">
        <w:rPr>
          <w:lang w:val="en-CA"/>
        </w:rPr>
        <w:t xml:space="preserve">TEES cases and interviewing the PI and his colleagues at the 2016 Endoscopic Ear Surgery Course in Toronto, it was determined that </w:t>
      </w:r>
      <w:r w:rsidR="00740F0A">
        <w:rPr>
          <w:lang w:val="en-CA"/>
        </w:rPr>
        <w:t xml:space="preserve">the </w:t>
      </w:r>
      <w:r w:rsidR="00053C27">
        <w:rPr>
          <w:lang w:val="en-CA"/>
        </w:rPr>
        <w:t xml:space="preserve">instrument’s handle should </w:t>
      </w:r>
      <w:r w:rsidR="00740F0A">
        <w:rPr>
          <w:lang w:val="en-CA"/>
        </w:rPr>
        <w:t xml:space="preserve">allow the surgeon to maintain </w:t>
      </w:r>
      <w:r w:rsidR="00B26B18">
        <w:rPr>
          <w:lang w:val="en-CA"/>
        </w:rPr>
        <w:t>the</w:t>
      </w:r>
      <w:r w:rsidR="00740F0A">
        <w:rPr>
          <w:lang w:val="en-CA"/>
        </w:rPr>
        <w:t xml:space="preserve"> same grip as with existing instruments for </w:t>
      </w:r>
      <w:r w:rsidR="00B26B18">
        <w:rPr>
          <w:lang w:val="en-CA"/>
        </w:rPr>
        <w:t>ease of use</w:t>
      </w:r>
      <w:r w:rsidR="004214EE">
        <w:rPr>
          <w:lang w:val="en-CA"/>
        </w:rPr>
        <w:t>. The goal of the new TEES instrument would be to help the surgeon perform TEES</w:t>
      </w:r>
      <w:r w:rsidR="00740F0A">
        <w:rPr>
          <w:lang w:val="en-CA"/>
        </w:rPr>
        <w:t xml:space="preserve"> rather than introduce a new challenge of</w:t>
      </w:r>
      <w:r w:rsidR="004214EE">
        <w:rPr>
          <w:lang w:val="en-CA"/>
        </w:rPr>
        <w:t xml:space="preserve"> learning how to maneuver and manipulate a new instrument.</w:t>
      </w:r>
      <w:r w:rsidR="004214EE" w:rsidRPr="00985871">
        <w:rPr>
          <w:lang w:val="en-CA"/>
        </w:rPr>
        <w:t xml:space="preserve"> </w:t>
      </w:r>
      <w:r w:rsidR="004214EE">
        <w:rPr>
          <w:lang w:val="en-CA"/>
        </w:rPr>
        <w:t>There are many steerable instruments on the market, two of which are shown in</w:t>
      </w:r>
      <w:r w:rsidR="00F65866">
        <w:rPr>
          <w:lang w:val="en-CA"/>
        </w:rPr>
        <w:t xml:space="preserve"> </w:t>
      </w:r>
      <w:r w:rsidR="00F5696A">
        <w:rPr>
          <w:lang w:val="en-CA"/>
        </w:rPr>
        <w:fldChar w:fldCharType="begin"/>
      </w:r>
      <w:r w:rsidR="00F65866">
        <w:rPr>
          <w:lang w:val="en-CA"/>
        </w:rPr>
        <w:instrText xml:space="preserve"> REF _Ref495179215 \h </w:instrText>
      </w:r>
      <w:r w:rsidR="00F5696A">
        <w:rPr>
          <w:lang w:val="en-CA"/>
        </w:rPr>
      </w:r>
      <w:r w:rsidR="00F5696A">
        <w:rPr>
          <w:lang w:val="en-CA"/>
        </w:rPr>
        <w:fldChar w:fldCharType="separate"/>
      </w:r>
      <w:r w:rsidR="00F65866" w:rsidRPr="00992B8F">
        <w:t xml:space="preserve">Figure </w:t>
      </w:r>
      <w:r w:rsidR="00F65866">
        <w:rPr>
          <w:noProof/>
        </w:rPr>
        <w:t>7</w:t>
      </w:r>
      <w:r w:rsidR="00F5696A">
        <w:rPr>
          <w:lang w:val="en-CA"/>
        </w:rPr>
        <w:fldChar w:fldCharType="end"/>
      </w:r>
      <w:r w:rsidR="004214EE">
        <w:rPr>
          <w:lang w:val="en-CA"/>
        </w:rPr>
        <w:t xml:space="preserve">. These are instruments where the handle design would be suitable for the new TEES instrument </w:t>
      </w:r>
      <w:r w:rsidR="00902EF9">
        <w:rPr>
          <w:lang w:val="en-CA"/>
        </w:rPr>
        <w:t xml:space="preserve">and both types were prototyped, but the PI preferred the feel, form and function of the handle similar to the </w:t>
      </w:r>
      <w:proofErr w:type="spellStart"/>
      <w:r>
        <w:rPr>
          <w:lang w:val="en-CA"/>
        </w:rPr>
        <w:t>vitreoretinal</w:t>
      </w:r>
      <w:proofErr w:type="spellEnd"/>
      <w:r>
        <w:rPr>
          <w:lang w:val="en-CA"/>
        </w:rPr>
        <w:t xml:space="preserve"> laser probes, </w:t>
      </w:r>
      <w:r w:rsidR="00740F0A">
        <w:rPr>
          <w:lang w:val="en-CA"/>
        </w:rPr>
        <w:t xml:space="preserve">shown in </w:t>
      </w:r>
      <w:r w:rsidR="00F5696A">
        <w:rPr>
          <w:lang w:val="en-CA"/>
        </w:rPr>
        <w:fldChar w:fldCharType="begin"/>
      </w:r>
      <w:r>
        <w:rPr>
          <w:lang w:val="en-CA"/>
        </w:rPr>
        <w:instrText xml:space="preserve"> REF _Ref495179215 \h </w:instrText>
      </w:r>
      <w:r w:rsidR="00F5696A">
        <w:rPr>
          <w:lang w:val="en-CA"/>
        </w:rPr>
      </w:r>
      <w:r w:rsidR="00F5696A">
        <w:rPr>
          <w:lang w:val="en-CA"/>
        </w:rPr>
        <w:fldChar w:fldCharType="separate"/>
      </w:r>
      <w:r w:rsidR="00323919" w:rsidRPr="00992B8F">
        <w:t xml:space="preserve">Figure </w:t>
      </w:r>
      <w:r w:rsidR="00323919">
        <w:rPr>
          <w:noProof/>
        </w:rPr>
        <w:t>7</w:t>
      </w:r>
      <w:r w:rsidR="00F5696A">
        <w:rPr>
          <w:lang w:val="en-CA"/>
        </w:rPr>
        <w:fldChar w:fldCharType="end"/>
      </w:r>
      <w:r w:rsidR="00B26B18">
        <w:rPr>
          <w:lang w:val="en-CA"/>
        </w:rPr>
        <w:t>, as the grip to handle this instrument is synonymous to current instruments</w:t>
      </w:r>
      <w:r w:rsidR="00B525E2">
        <w:rPr>
          <w:lang w:val="en-CA"/>
        </w:rPr>
        <w:t xml:space="preserve"> and would require little added effort to </w:t>
      </w:r>
      <w:r w:rsidR="006E17FC">
        <w:rPr>
          <w:lang w:val="en-CA"/>
        </w:rPr>
        <w:t>control</w:t>
      </w:r>
      <w:r w:rsidR="00B525E2">
        <w:rPr>
          <w:lang w:val="en-CA"/>
        </w:rPr>
        <w:t xml:space="preserve"> the tip</w:t>
      </w:r>
      <w:r>
        <w:rPr>
          <w:lang w:val="en-CA"/>
        </w:rPr>
        <w:t>.</w:t>
      </w:r>
    </w:p>
    <w:p w:rsidR="004214EE" w:rsidRDefault="004214EE" w:rsidP="00663FF9">
      <w:pPr>
        <w:pStyle w:val="Caption"/>
        <w:jc w:val="both"/>
        <w:rPr>
          <w:b w:val="0"/>
          <w:color w:val="auto"/>
        </w:rPr>
      </w:pPr>
      <w:bookmarkStart w:id="26" w:name="_Ref495179215"/>
      <w:r w:rsidRPr="00992B8F">
        <w:rPr>
          <w:color w:val="auto"/>
        </w:rPr>
        <w:t xml:space="preserve">Figure </w:t>
      </w:r>
      <w:r w:rsidR="00F5696A" w:rsidRPr="00992B8F">
        <w:rPr>
          <w:color w:val="auto"/>
        </w:rPr>
        <w:fldChar w:fldCharType="begin"/>
      </w:r>
      <w:r w:rsidRPr="00992B8F">
        <w:rPr>
          <w:color w:val="auto"/>
        </w:rPr>
        <w:instrText xml:space="preserve"> SEQ Figure \* ARABIC </w:instrText>
      </w:r>
      <w:r w:rsidR="00F5696A" w:rsidRPr="00992B8F">
        <w:rPr>
          <w:color w:val="auto"/>
        </w:rPr>
        <w:fldChar w:fldCharType="separate"/>
      </w:r>
      <w:r w:rsidR="00296DB7">
        <w:rPr>
          <w:noProof/>
          <w:color w:val="auto"/>
        </w:rPr>
        <w:t>7</w:t>
      </w:r>
      <w:r w:rsidR="00F5696A" w:rsidRPr="00992B8F">
        <w:rPr>
          <w:color w:val="auto"/>
        </w:rPr>
        <w:fldChar w:fldCharType="end"/>
      </w:r>
      <w:bookmarkEnd w:id="26"/>
      <w:r w:rsidRPr="00992B8F">
        <w:rPr>
          <w:color w:val="auto"/>
        </w:rPr>
        <w:t>:</w:t>
      </w:r>
      <w:r w:rsidRPr="008973FA">
        <w:rPr>
          <w:b w:val="0"/>
          <w:color w:val="auto"/>
        </w:rPr>
        <w:t xml:space="preserve"> These are two examples of current instruments that are steerable. The </w:t>
      </w:r>
      <w:proofErr w:type="spellStart"/>
      <w:r w:rsidRPr="008973FA">
        <w:rPr>
          <w:b w:val="0"/>
          <w:color w:val="auto"/>
        </w:rPr>
        <w:t>vitreoretinal</w:t>
      </w:r>
      <w:proofErr w:type="spellEnd"/>
      <w:r w:rsidRPr="008973FA">
        <w:rPr>
          <w:b w:val="0"/>
          <w:color w:val="auto"/>
        </w:rPr>
        <w:t xml:space="preserve"> laser probes are used to deliver laser energy to the retina for therapy. The slider at the handle allows the surgeon to push out the pre</w:t>
      </w:r>
      <w:r w:rsidR="002D2514">
        <w:rPr>
          <w:b w:val="0"/>
          <w:color w:val="auto"/>
        </w:rPr>
        <w:t>-</w:t>
      </w:r>
      <w:r w:rsidRPr="008973FA">
        <w:rPr>
          <w:b w:val="0"/>
          <w:color w:val="auto"/>
        </w:rPr>
        <w:t>shaped 90</w:t>
      </w:r>
      <w:r w:rsidRPr="00AD5E57">
        <w:rPr>
          <w:b w:val="0"/>
          <w:color w:val="auto"/>
          <w:vertAlign w:val="superscript"/>
        </w:rPr>
        <w:t>o</w:t>
      </w:r>
      <w:r w:rsidRPr="008973FA">
        <w:rPr>
          <w:b w:val="0"/>
          <w:color w:val="auto"/>
        </w:rPr>
        <w:t xml:space="preserve"> </w:t>
      </w:r>
      <w:proofErr w:type="spellStart"/>
      <w:r w:rsidRPr="008973FA">
        <w:rPr>
          <w:b w:val="0"/>
          <w:color w:val="auto"/>
        </w:rPr>
        <w:t>nitinol</w:t>
      </w:r>
      <w:proofErr w:type="spellEnd"/>
      <w:r w:rsidRPr="008973FA">
        <w:rPr>
          <w:b w:val="0"/>
          <w:color w:val="auto"/>
        </w:rPr>
        <w:t xml:space="preserve"> tip. The surgical instrument is a manually </w:t>
      </w:r>
      <w:proofErr w:type="spellStart"/>
      <w:r w:rsidRPr="008973FA">
        <w:rPr>
          <w:b w:val="0"/>
          <w:color w:val="auto"/>
        </w:rPr>
        <w:t>engageable</w:t>
      </w:r>
      <w:proofErr w:type="spellEnd"/>
      <w:r w:rsidRPr="008973FA">
        <w:rPr>
          <w:b w:val="0"/>
          <w:color w:val="auto"/>
        </w:rPr>
        <w:t xml:space="preserve"> handle + steerable tip with pin joints</w:t>
      </w:r>
      <w:r>
        <w:rPr>
          <w:b w:val="0"/>
          <w:color w:val="auto"/>
        </w:rPr>
        <w:t xml:space="preserve"> </w:t>
      </w:r>
      <w:r w:rsidR="00F5696A">
        <w:rPr>
          <w:b w:val="0"/>
          <w:color w:val="auto"/>
        </w:rPr>
        <w:fldChar w:fldCharType="begin" w:fldLock="1"/>
      </w:r>
      <w:r w:rsidR="00376A85">
        <w:rPr>
          <w:b w:val="0"/>
          <w:color w:val="auto"/>
        </w:rPr>
        <w:instrText>ADDIN CSL_CITATION { "citationItems" : [ { "id" : "ITEM-1", "itemData" : { "URL" : "http://salientmed.com/solution/endoprobe-handpieces/", "accessed" : { "date-parts" : [ [ "2017", "10", "3" ] ] }, "author" : [ { "dropping-particle" : "", "family" : "Salient Medical", "given" : "", "non-dropping-particle" : "", "parse-names" : false, "suffix" : "" } ], "id" : "ITEM-1", "issued" : { "date-parts" : [ [ "2017" ] ] }, "title" : "Vitreoretianal Laser Probes", "type" : "webpage" }, "uris" : [ "http://www.mendeley.com/documents/?uuid=504bae8e-74ea-4743-9491-a61559993c40", "http://www.mendeley.com/documents/?uuid=84f769fc-6e96-4540-ba0b-0e9ec6504760" ] } ], "mendeley" : { "formattedCitation" : "[23]", "plainTextFormattedCitation" : "[23]", "previouslyFormattedCitation" : "[22]" }, "properties" : { "noteIndex" : 0 }, "schema" : "https://github.com/citation-style-language/schema/raw/master/csl-citation.json" }</w:instrText>
      </w:r>
      <w:r w:rsidR="00F5696A">
        <w:rPr>
          <w:b w:val="0"/>
          <w:color w:val="auto"/>
        </w:rPr>
        <w:fldChar w:fldCharType="separate"/>
      </w:r>
      <w:r w:rsidR="00376A85" w:rsidRPr="00376A85">
        <w:rPr>
          <w:b w:val="0"/>
          <w:noProof/>
          <w:color w:val="auto"/>
        </w:rPr>
        <w:t>[23]</w:t>
      </w:r>
      <w:r w:rsidR="00F5696A">
        <w:rPr>
          <w:b w:val="0"/>
          <w:color w:val="auto"/>
        </w:rPr>
        <w:fldChar w:fldCharType="end"/>
      </w:r>
      <w:r>
        <w:rPr>
          <w:b w:val="0"/>
          <w:color w:val="auto"/>
        </w:rPr>
        <w:t xml:space="preserve">, </w:t>
      </w:r>
      <w:r w:rsidR="00F5696A">
        <w:rPr>
          <w:b w:val="0"/>
          <w:color w:val="auto"/>
        </w:rPr>
        <w:fldChar w:fldCharType="begin" w:fldLock="1"/>
      </w:r>
      <w:r w:rsidR="00376A85">
        <w:rPr>
          <w:b w:val="0"/>
          <w:color w:val="auto"/>
        </w:rPr>
        <w:instrText>ADDIN CSL_CITATION { "citationItems" : [ { "id" : "ITEM-1", "itemData" : { "author" : [ { "dropping-particle" : "", "family" : "McGowan", "given" : "Michael J.", "non-dropping-particle" : "", "parse-names" : false, "suffix" : "" }, { "dropping-particle" : "", "family" : "Hurst", "given" : "Charles R.", "non-dropping-particle" : "", "parse-names" : false, "suffix" : "" }, { "dropping-particle" : "", "family" : "Lambert", "given" : "Harry Michael", "non-dropping-particle" : "", "parse-names" : false, "suffix" : "" }, { "dropping-particle" : "", "family" : "Lumpkin", "given" : "Christopher F.", "non-dropping-particle" : "", "parse-names" : false, "suffix" : "" } ], "id" : "ITEM-1", "issued" : { "date-parts" : [ [ "2010" ] ] }, "page" : "14", "title" : "US7766904.pdf", "type" : "article" }, "uris" : [ "http://www.mendeley.com/documents/?uuid=c0ec4c8c-038a-49f6-b8cd-bab0f50a038d", "http://www.mendeley.com/documents/?uuid=7034d30a-b23d-4cda-a882-b843d0478e86" ] } ], "mendeley" : { "formattedCitation" : "[24]", "plainTextFormattedCitation" : "[24]", "previouslyFormattedCitation" : "[23]" }, "properties" : { "noteIndex" : 0 }, "schema" : "https://github.com/citation-style-language/schema/raw/master/csl-citation.json" }</w:instrText>
      </w:r>
      <w:r w:rsidR="00F5696A">
        <w:rPr>
          <w:b w:val="0"/>
          <w:color w:val="auto"/>
        </w:rPr>
        <w:fldChar w:fldCharType="separate"/>
      </w:r>
      <w:r w:rsidR="00376A85" w:rsidRPr="00376A85">
        <w:rPr>
          <w:b w:val="0"/>
          <w:noProof/>
          <w:color w:val="auto"/>
        </w:rPr>
        <w:t>[24]</w:t>
      </w:r>
      <w:r w:rsidR="00F5696A">
        <w:rPr>
          <w:b w:val="0"/>
          <w:color w:val="auto"/>
        </w:rPr>
        <w:fldChar w:fldCharType="end"/>
      </w:r>
      <w:r w:rsidRPr="008973FA">
        <w:rPr>
          <w:b w:val="0"/>
          <w:color w:val="auto"/>
        </w:rPr>
        <w:t>.</w:t>
      </w:r>
    </w:p>
    <w:p w:rsidR="00740F0A" w:rsidRDefault="00740F0A" w:rsidP="00F3756A">
      <w:pPr>
        <w:pStyle w:val="Heading2"/>
        <w:rPr>
          <w:lang w:val="en-CA"/>
        </w:rPr>
      </w:pPr>
    </w:p>
    <w:p w:rsidR="004214EE" w:rsidRDefault="0057177B" w:rsidP="00F3756A">
      <w:pPr>
        <w:pStyle w:val="Heading2"/>
        <w:rPr>
          <w:lang w:val="en-CA"/>
        </w:rPr>
      </w:pPr>
      <w:r>
        <w:rPr>
          <w:lang w:val="en-CA"/>
        </w:rPr>
        <w:t>3.</w:t>
      </w:r>
      <w:r w:rsidR="00F3756A">
        <w:rPr>
          <w:lang w:val="en-CA"/>
        </w:rPr>
        <w:t xml:space="preserve">1.3. </w:t>
      </w:r>
      <w:r w:rsidR="001F58DD">
        <w:rPr>
          <w:lang w:val="en-CA"/>
        </w:rPr>
        <w:t>Inst</w:t>
      </w:r>
      <w:r w:rsidR="00F57681">
        <w:rPr>
          <w:lang w:val="en-CA"/>
        </w:rPr>
        <w:t>r</w:t>
      </w:r>
      <w:r w:rsidR="001F58DD">
        <w:rPr>
          <w:lang w:val="en-CA"/>
        </w:rPr>
        <w:t>u</w:t>
      </w:r>
      <w:r w:rsidR="00F57681">
        <w:rPr>
          <w:lang w:val="en-CA"/>
        </w:rPr>
        <w:t>ment Development</w:t>
      </w:r>
      <w:r w:rsidR="00F3756A">
        <w:rPr>
          <w:lang w:val="en-CA"/>
        </w:rPr>
        <w:t>:</w:t>
      </w:r>
    </w:p>
    <w:p w:rsidR="001E274C" w:rsidRDefault="001E274C" w:rsidP="0057177B">
      <w:pPr>
        <w:ind w:firstLine="720"/>
        <w:jc w:val="both"/>
        <w:rPr>
          <w:lang w:val="en-CA"/>
        </w:rPr>
      </w:pPr>
      <w:r>
        <w:rPr>
          <w:lang w:val="en-CA"/>
        </w:rPr>
        <w:t xml:space="preserve">The instrument </w:t>
      </w:r>
      <w:r w:rsidR="006D4250">
        <w:rPr>
          <w:lang w:val="en-CA"/>
        </w:rPr>
        <w:t>prototype</w:t>
      </w:r>
      <w:r>
        <w:rPr>
          <w:lang w:val="en-CA"/>
        </w:rPr>
        <w:t xml:space="preserve"> will aim to satisfy </w:t>
      </w:r>
      <w:r w:rsidR="00A435EE">
        <w:rPr>
          <w:lang w:val="en-CA"/>
        </w:rPr>
        <w:t>four</w:t>
      </w:r>
      <w:r>
        <w:rPr>
          <w:lang w:val="en-CA"/>
        </w:rPr>
        <w:t xml:space="preserve"> objectives: </w:t>
      </w:r>
      <w:r w:rsidR="00740F0A">
        <w:rPr>
          <w:lang w:val="en-CA"/>
        </w:rPr>
        <w:t xml:space="preserve">1) </w:t>
      </w:r>
      <w:r>
        <w:rPr>
          <w:lang w:val="en-CA"/>
        </w:rPr>
        <w:t xml:space="preserve">reaching structures visualized by the </w:t>
      </w:r>
      <w:r w:rsidR="00F05118">
        <w:rPr>
          <w:lang w:val="en-CA"/>
        </w:rPr>
        <w:t>endoscope,</w:t>
      </w:r>
      <w:r>
        <w:rPr>
          <w:lang w:val="en-CA"/>
        </w:rPr>
        <w:t xml:space="preserve"> </w:t>
      </w:r>
      <w:r w:rsidR="00740F0A">
        <w:rPr>
          <w:lang w:val="en-CA"/>
        </w:rPr>
        <w:t xml:space="preserve">2) </w:t>
      </w:r>
      <w:r>
        <w:rPr>
          <w:lang w:val="en-CA"/>
        </w:rPr>
        <w:t xml:space="preserve">suction blood and fluid, </w:t>
      </w:r>
      <w:r w:rsidR="00740F0A">
        <w:rPr>
          <w:lang w:val="en-CA"/>
        </w:rPr>
        <w:t xml:space="preserve">3) </w:t>
      </w:r>
      <w:r>
        <w:rPr>
          <w:lang w:val="en-CA"/>
        </w:rPr>
        <w:t>orient a laser fibre</w:t>
      </w:r>
      <w:r w:rsidR="00CA655F">
        <w:rPr>
          <w:lang w:val="en-CA"/>
        </w:rPr>
        <w:t xml:space="preserve"> and </w:t>
      </w:r>
      <w:r w:rsidR="00A435EE">
        <w:rPr>
          <w:lang w:val="en-CA"/>
        </w:rPr>
        <w:t xml:space="preserve">4) </w:t>
      </w:r>
      <w:r w:rsidR="00CA655F">
        <w:rPr>
          <w:lang w:val="en-CA"/>
        </w:rPr>
        <w:t>dissect tissue</w:t>
      </w:r>
      <w:r>
        <w:rPr>
          <w:lang w:val="en-CA"/>
        </w:rPr>
        <w:t>. The first objective is the primary objective as it is the surgical challenge that exhibits the greatest need for bett</w:t>
      </w:r>
      <w:r w:rsidR="00CA655F">
        <w:rPr>
          <w:lang w:val="en-CA"/>
        </w:rPr>
        <w:t xml:space="preserve">er instruments by </w:t>
      </w:r>
      <w:proofErr w:type="gramStart"/>
      <w:r w:rsidR="00CA655F">
        <w:rPr>
          <w:lang w:val="en-CA"/>
        </w:rPr>
        <w:t>TEES</w:t>
      </w:r>
      <w:proofErr w:type="gramEnd"/>
      <w:r w:rsidR="00CA655F">
        <w:rPr>
          <w:lang w:val="en-CA"/>
        </w:rPr>
        <w:t xml:space="preserve"> surgeons.</w:t>
      </w:r>
      <w:r>
        <w:rPr>
          <w:lang w:val="en-CA"/>
        </w:rPr>
        <w:t xml:space="preserve"> </w:t>
      </w:r>
      <w:r w:rsidR="00CA655F">
        <w:rPr>
          <w:lang w:val="en-CA"/>
        </w:rPr>
        <w:t>S</w:t>
      </w:r>
      <w:r>
        <w:rPr>
          <w:lang w:val="en-CA"/>
        </w:rPr>
        <w:t xml:space="preserve">uctioning blood and fluid while performing another function (i.e. reaching, and dissecting) </w:t>
      </w:r>
      <w:r w:rsidR="00F05118">
        <w:rPr>
          <w:lang w:val="en-CA"/>
        </w:rPr>
        <w:t>mimics the</w:t>
      </w:r>
      <w:r w:rsidR="00D90F3C">
        <w:rPr>
          <w:lang w:val="en-CA"/>
        </w:rPr>
        <w:t xml:space="preserve"> Panetti instrument set, which </w:t>
      </w:r>
      <w:r w:rsidR="00F05118">
        <w:rPr>
          <w:lang w:val="en-CA"/>
        </w:rPr>
        <w:t>is</w:t>
      </w:r>
      <w:r w:rsidR="006D4250">
        <w:rPr>
          <w:lang w:val="en-CA"/>
        </w:rPr>
        <w:t xml:space="preserve"> preferred by experienced TEES surgeons </w:t>
      </w:r>
      <w:r w:rsidR="00F5696A">
        <w:rPr>
          <w:lang w:val="en-CA"/>
        </w:rPr>
        <w:fldChar w:fldCharType="begin" w:fldLock="1"/>
      </w:r>
      <w:r w:rsidR="00376A85">
        <w:rPr>
          <w:lang w:val="en-CA"/>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"[4]", "plainTextFormattedCitation" : "[4]", "previouslyFormattedCitation" : "[4]" }, "properties" : { "noteIndex" : 0 }, "schema" : "https://github.com/citation-style-language/schema/raw/master/csl-citation.json" }</w:instrText>
      </w:r>
      <w:r w:rsidR="00F5696A">
        <w:rPr>
          <w:lang w:val="en-CA"/>
        </w:rPr>
        <w:fldChar w:fldCharType="separate"/>
      </w:r>
      <w:r w:rsidR="00376A85" w:rsidRPr="00376A85">
        <w:rPr>
          <w:noProof/>
          <w:lang w:val="en-CA"/>
        </w:rPr>
        <w:t>[4]</w:t>
      </w:r>
      <w:r w:rsidR="00F5696A">
        <w:rPr>
          <w:lang w:val="en-CA"/>
        </w:rPr>
        <w:fldChar w:fldCharType="end"/>
      </w:r>
      <w:r w:rsidR="00CA655F">
        <w:rPr>
          <w:lang w:val="en-CA"/>
        </w:rPr>
        <w:t xml:space="preserve">. </w:t>
      </w:r>
      <w:r w:rsidR="001B3D17">
        <w:rPr>
          <w:lang w:val="en-CA"/>
        </w:rPr>
        <w:t xml:space="preserve">A </w:t>
      </w:r>
      <w:r w:rsidR="00D90F3C">
        <w:rPr>
          <w:lang w:val="en-CA"/>
        </w:rPr>
        <w:t xml:space="preserve">laser </w:t>
      </w:r>
      <w:r w:rsidR="001B3D17">
        <w:rPr>
          <w:lang w:val="en-CA"/>
        </w:rPr>
        <w:t xml:space="preserve">fibre is used </w:t>
      </w:r>
      <w:r w:rsidR="00D90F3C">
        <w:rPr>
          <w:lang w:val="en-CA"/>
        </w:rPr>
        <w:t xml:space="preserve">to ablate tissues where cholesteatoma was residing in order to ensure it does not recur by burning any residual cholesteatoma cells </w:t>
      </w:r>
      <w:r w:rsidR="00F5696A">
        <w:rPr>
          <w:lang w:val="en-CA"/>
        </w:rPr>
        <w:fldChar w:fldCharType="begin" w:fldLock="1"/>
      </w:r>
      <w:r w:rsidR="00376A85">
        <w:rPr>
          <w:lang w:val="en-CA"/>
        </w:rPr>
        <w:instrText>ADDIN CSL_CITATION { "citationItems" : [ { "id" : "ITEM-1", "itemData" : { "author" : [ { "dropping-particle" : "", "family" : "James", "given" : "\u00c3y Adrian L", "non-dropping-particle" : "", "parse-names" : false, "suffix" : "" }, { "dropping-particle" : "", "family" : "Cushing", "given" : "\u00c3y Sharon", "non-dropping-particle" : "", "parse-names" : false, "suffix" : "" }, { "dropping-particle" : "", "family" : "Papsin", "given" : "\u00c3y Blake C", "non-dropping-particle" : "", "parse-names" : false, "suffix" : "" } ], "id" : "ITEM-1", "issued" : { "date-parts" : [ [ "2015" ] ] }, "page" : "196-201", "title" : "Residual Cholesteatoma After Endoscope-guided Surgery in Children", "type" : "article-journal" }, "uris" : [ "http://www.mendeley.com/documents/?uuid=3d10feb9-6df3-4295-9333-388b12f5c93d" ] } ], "mendeley" : { "formattedCitation" : "[25]", "plainTextFormattedCitation" : "[25]", "previouslyFormattedCitation" : "[24]" }, "properties" : { "noteIndex" : 0 }, "schema" : "https://github.com/citation-style-language/schema/raw/master/csl-citation.json" }</w:instrText>
      </w:r>
      <w:r w:rsidR="00F5696A">
        <w:rPr>
          <w:lang w:val="en-CA"/>
        </w:rPr>
        <w:fldChar w:fldCharType="separate"/>
      </w:r>
      <w:r w:rsidR="00376A85" w:rsidRPr="00376A85">
        <w:rPr>
          <w:noProof/>
          <w:lang w:val="en-CA"/>
        </w:rPr>
        <w:t>[25]</w:t>
      </w:r>
      <w:r w:rsidR="00F5696A">
        <w:rPr>
          <w:lang w:val="en-CA"/>
        </w:rPr>
        <w:fldChar w:fldCharType="end"/>
      </w:r>
      <w:r w:rsidR="00D90F3C">
        <w:rPr>
          <w:lang w:val="en-CA"/>
        </w:rPr>
        <w:t>.</w:t>
      </w:r>
      <w:r w:rsidR="00A435EE">
        <w:rPr>
          <w:lang w:val="en-CA"/>
        </w:rPr>
        <w:t xml:space="preserve"> The laser fibre is straight; in order to ablate tissue in the hard-to-reach areas where cholesteatoma resides, the laser fibre tip could be oriented into the appropriate bending angle. Lastly, dissecting tissue is a common surgical functionality; a tip geometry that could manipulate tissue would achieve this objective.</w:t>
      </w:r>
      <w:r w:rsidR="00AB207F">
        <w:rPr>
          <w:lang w:val="en-CA"/>
        </w:rPr>
        <w:t xml:space="preserve"> Designing for the first objective is discussed next.</w:t>
      </w:r>
    </w:p>
    <w:p w:rsidR="00826DE2" w:rsidRDefault="0057177B" w:rsidP="0057177B">
      <w:pPr>
        <w:pStyle w:val="Heading2"/>
        <w:rPr>
          <w:lang w:val="en-CA"/>
        </w:rPr>
      </w:pPr>
      <w:r>
        <w:rPr>
          <w:lang w:val="en-CA"/>
        </w:rPr>
        <w:t xml:space="preserve">3.1.3.1. </w:t>
      </w:r>
      <w:r w:rsidR="00F05118">
        <w:rPr>
          <w:lang w:val="en-CA"/>
        </w:rPr>
        <w:t xml:space="preserve">Objective 1: Reaching Structures Visualized by the Endoscope – Instrument </w:t>
      </w:r>
      <w:r w:rsidR="002E5C2C">
        <w:rPr>
          <w:lang w:val="en-CA"/>
        </w:rPr>
        <w:t>Tip</w:t>
      </w:r>
      <w:r w:rsidR="00F05118">
        <w:rPr>
          <w:lang w:val="en-CA"/>
        </w:rPr>
        <w:t xml:space="preserve"> and Handle Design</w:t>
      </w:r>
    </w:p>
    <w:p w:rsidR="002D1ADA" w:rsidRDefault="001E274C" w:rsidP="002D1ADA">
      <w:pPr>
        <w:ind w:firstLine="720"/>
        <w:jc w:val="both"/>
        <w:rPr>
          <w:lang w:val="en-CA"/>
        </w:rPr>
      </w:pPr>
      <w:r>
        <w:rPr>
          <w:lang w:val="en-CA"/>
        </w:rPr>
        <w:t xml:space="preserve">The </w:t>
      </w:r>
      <w:r w:rsidR="00485C88">
        <w:rPr>
          <w:lang w:val="en-CA"/>
        </w:rPr>
        <w:t>tip’s compliant joint (or wrist)</w:t>
      </w:r>
      <w:r>
        <w:rPr>
          <w:lang w:val="en-CA"/>
        </w:rPr>
        <w:t xml:space="preserve"> mechanism ai</w:t>
      </w:r>
      <w:r w:rsidR="00F05118">
        <w:rPr>
          <w:lang w:val="en-CA"/>
        </w:rPr>
        <w:t>ms to satisfy the</w:t>
      </w:r>
      <w:r w:rsidR="00DE5A51">
        <w:rPr>
          <w:lang w:val="en-CA"/>
        </w:rPr>
        <w:t xml:space="preserve"> primary</w:t>
      </w:r>
      <w:r w:rsidR="00F05118">
        <w:rPr>
          <w:lang w:val="en-CA"/>
        </w:rPr>
        <w:t xml:space="preserve"> objective of </w:t>
      </w:r>
      <w:r>
        <w:rPr>
          <w:lang w:val="en-CA"/>
        </w:rPr>
        <w:t xml:space="preserve">reaching structures visualized by the endoscope. </w:t>
      </w:r>
      <w:r w:rsidR="00826DE2">
        <w:rPr>
          <w:lang w:val="en-CA"/>
        </w:rPr>
        <w:t xml:space="preserve">The </w:t>
      </w:r>
      <w:r w:rsidR="00F12C00">
        <w:rPr>
          <w:lang w:val="en-CA"/>
        </w:rPr>
        <w:t>wrist was manufactured using</w:t>
      </w:r>
      <w:r w:rsidR="00826DE2">
        <w:rPr>
          <w:lang w:val="en-CA"/>
        </w:rPr>
        <w:t xml:space="preserve"> a </w:t>
      </w:r>
      <w:proofErr w:type="spellStart"/>
      <w:r w:rsidR="00826DE2">
        <w:rPr>
          <w:lang w:val="en-CA"/>
        </w:rPr>
        <w:t>nitinol</w:t>
      </w:r>
      <w:proofErr w:type="spellEnd"/>
      <w:r w:rsidR="00826DE2">
        <w:rPr>
          <w:lang w:val="en-CA"/>
        </w:rPr>
        <w:t xml:space="preserve"> tube,</w:t>
      </w:r>
      <w:r w:rsidR="00F12C00">
        <w:rPr>
          <w:lang w:val="en-CA"/>
        </w:rPr>
        <w:t xml:space="preserve"> outer diameter</w:t>
      </w:r>
      <w:r w:rsidR="00826DE2">
        <w:rPr>
          <w:lang w:val="en-CA"/>
        </w:rPr>
        <w:t xml:space="preserve"> </w:t>
      </w:r>
      <w:r w:rsidR="00F12C00">
        <w:rPr>
          <w:lang w:val="en-CA"/>
        </w:rPr>
        <w:t>(</w:t>
      </w:r>
      <w:r w:rsidR="00826DE2">
        <w:rPr>
          <w:lang w:val="en-CA"/>
        </w:rPr>
        <w:t>OD</w:t>
      </w:r>
      <w:r w:rsidR="00F12C00">
        <w:rPr>
          <w:lang w:val="en-CA"/>
        </w:rPr>
        <w:t>)</w:t>
      </w:r>
      <w:r w:rsidR="00826DE2">
        <w:rPr>
          <w:lang w:val="en-CA"/>
        </w:rPr>
        <w:t xml:space="preserve"> = 1.24mm, </w:t>
      </w:r>
      <w:r w:rsidR="00F12C00">
        <w:rPr>
          <w:lang w:val="en-CA"/>
        </w:rPr>
        <w:t>inner diameter (</w:t>
      </w:r>
      <w:r w:rsidR="00826DE2">
        <w:rPr>
          <w:lang w:val="en-CA"/>
        </w:rPr>
        <w:t>ID</w:t>
      </w:r>
      <w:r w:rsidR="00F12C00">
        <w:rPr>
          <w:lang w:val="en-CA"/>
        </w:rPr>
        <w:t>)</w:t>
      </w:r>
      <w:r w:rsidR="00826DE2">
        <w:rPr>
          <w:lang w:val="en-CA"/>
        </w:rPr>
        <w:t xml:space="preserve"> = 1.03mm. </w:t>
      </w:r>
      <w:r w:rsidR="00740EA2">
        <w:rPr>
          <w:lang w:val="en-CA"/>
        </w:rPr>
        <w:t xml:space="preserve">In order to </w:t>
      </w:r>
      <w:r w:rsidR="002D1ADA">
        <w:rPr>
          <w:lang w:val="en-CA"/>
        </w:rPr>
        <w:t>select the OD of the</w:t>
      </w:r>
      <w:r w:rsidR="00740EA2">
        <w:rPr>
          <w:lang w:val="en-CA"/>
        </w:rPr>
        <w:t xml:space="preserve"> </w:t>
      </w:r>
      <w:proofErr w:type="spellStart"/>
      <w:r w:rsidR="00740EA2">
        <w:rPr>
          <w:lang w:val="en-CA"/>
        </w:rPr>
        <w:t>nitinol</w:t>
      </w:r>
      <w:proofErr w:type="spellEnd"/>
      <w:r w:rsidR="00740EA2">
        <w:rPr>
          <w:lang w:val="en-CA"/>
        </w:rPr>
        <w:t xml:space="preserve"> tube, the average diameter of the ear canal was considered. Ito et al. measured the diameter of the ear canal in 31 pediatric patients with </w:t>
      </w:r>
      <w:r w:rsidR="00740EA2">
        <w:rPr>
          <w:lang w:val="en-CA"/>
        </w:rPr>
        <w:lastRenderedPageBreak/>
        <w:t>narrow ear canals</w:t>
      </w:r>
      <w:r w:rsidR="00662211">
        <w:rPr>
          <w:lang w:val="en-CA"/>
        </w:rPr>
        <w:t>; it can be proposed that</w:t>
      </w:r>
      <w:r w:rsidR="004F32CD">
        <w:rPr>
          <w:lang w:val="en-CA"/>
        </w:rPr>
        <w:t xml:space="preserve"> </w:t>
      </w:r>
      <w:r w:rsidR="00662211">
        <w:rPr>
          <w:lang w:val="en-CA"/>
        </w:rPr>
        <w:t xml:space="preserve">a </w:t>
      </w:r>
      <w:r w:rsidR="004F32CD">
        <w:rPr>
          <w:lang w:val="en-CA"/>
        </w:rPr>
        <w:t xml:space="preserve">tool </w:t>
      </w:r>
      <w:r w:rsidR="00662211">
        <w:rPr>
          <w:lang w:val="en-CA"/>
        </w:rPr>
        <w:t xml:space="preserve">that </w:t>
      </w:r>
      <w:r w:rsidR="004F32CD">
        <w:rPr>
          <w:lang w:val="en-CA"/>
        </w:rPr>
        <w:t xml:space="preserve">can be used inside the narrow ear </w:t>
      </w:r>
      <w:r w:rsidR="00662211">
        <w:rPr>
          <w:lang w:val="en-CA"/>
        </w:rPr>
        <w:t xml:space="preserve">canal of a pediatric patient </w:t>
      </w:r>
      <w:r w:rsidR="004F32CD">
        <w:rPr>
          <w:lang w:val="en-CA"/>
        </w:rPr>
        <w:t>can</w:t>
      </w:r>
      <w:r w:rsidR="00662211">
        <w:rPr>
          <w:lang w:val="en-CA"/>
        </w:rPr>
        <w:t xml:space="preserve"> also</w:t>
      </w:r>
      <w:r w:rsidR="004F32CD">
        <w:rPr>
          <w:lang w:val="en-CA"/>
        </w:rPr>
        <w:t xml:space="preserve"> be used i</w:t>
      </w:r>
      <w:r w:rsidR="00662211">
        <w:rPr>
          <w:lang w:val="en-CA"/>
        </w:rPr>
        <w:t>n adult sized ear canals</w:t>
      </w:r>
      <w:r w:rsidR="00740EA2">
        <w:rPr>
          <w:lang w:val="en-CA"/>
        </w:rPr>
        <w:t xml:space="preserve"> </w:t>
      </w:r>
      <w:r w:rsidR="00F5696A">
        <w:rPr>
          <w:lang w:val="en-CA"/>
        </w:rPr>
        <w:fldChar w:fldCharType="begin" w:fldLock="1"/>
      </w:r>
      <w:r w:rsidR="00376A85">
        <w:rPr>
          <w:lang w:val="en-CA"/>
        </w:rPr>
        <w:instrText>ADDIN CSL_CITATION { "citationItems" : [ { "id" : "ITEM-1", "itemData" : { "DOI" : "10.1016/j.ijporl.2015.10.019", "ISSN" : "18728464", "PMID" : "26527072", "abstract" : "Objectives: To retrospectively determine the size of the external auditory canal (EAC) in a pediatric population and to describe our experience with transcanal endoscopic ear surgery (TEES) in this pediatric population which had been successfully treated for middle ear disease using TEES. Methods: We analyzed 31 patients ranging in age from 2 to 13 years old (median: 7.6 years) with middle ear disease who underwent TEES between November 2011 and August 2014. Sixteen of these patients had surgery for cholesteatomas; 11 for chronic otitis media; and 4 for malformation of the middle ear. A preoperative CT scan was performed to evaluate the middle ear disease. Transcanal endoscopic tympanoplasty was performed using a rigid endoscope with a 2.7. mm outer diameter. Transcanal endoscopic atticoantrotomy was also performed, as necessary, on some patients to access pathologies in the antrum. The values of anterior-posterior diameters and superior-inferior diameters of the bony parts of EAC were measured retrospectively based on the preoperative CT scan data. Results: TEES was successfully performed in all 31 pediatric patients without resorting to a retroauricular incision. Twenty-seven patients were evaluated for postoperative hearing levels which were found to fall within an acceptable range and for postoperative air-bone gap (ABG) by pure tone audiometry with a resulting mean of 8.6. dB. The smallest anterior-posterior diameters of the external ear canal ranged from 3.2 to 7.1. mm (5.0. ??. 1.0. mm) and the smallest superior-inferior diameters ranged from 3.4 to 10.3. mm (5.9. ??. 1.3. mm). Conclusion: TEES can be used to safely and effectively treat middle ear disease even in the pediatric population in its narrow EAC.", "author" : [ { "dropping-particle" : "", "family" : "Ito", "given" : "Tsukasa", "non-dropping-particle" : "", "parse-names" : false, "suffix" : "" }, { "dropping-particle" : "", "family" : "Kubota", "given" : "Toshinori", "non-dropping-particle" : "", "parse-names" : false, "suffix" : "" }, { "dropping-particle" : "", "family" : "Watanabe", "given" : "Tomoo", "non-dropping-particle" : "", "parse-names" : false, "suffix" : "" }, { "dropping-particle" : "", "family" : "Futai", "given" : "Kazunori", "non-dropping-particle" : "", "parse-names" : false, "suffix" : "" }, { "dropping-particle" : "", "family" : "Furukawa", "given" : "Takatoshi", "non-dropping-particle" : "", "parse-names" : false, "suffix" : "" }, { "dropping-particle" : "", "family" : "Kakehata", "given" : "Seiji", "non-dropping-particle" : "", "parse-names" : false, "suffix" : "" } ], "container-title" : "International Journal of Pediatric Otorhinolaryngology", "id" : "ITEM-1", "issue" : "12", "issued" : { "date-parts" : [ [ "2015" ] ] }, "page" : "2265-2269", "publisher" : "Elsevier Ireland Ltd", "title" : "Transcanal endoscopic ear surgery for pediatric population with a narrow external auditory canal", "type" : "article-journal", "volume" : "79" }, "uris" : [ "http://www.mendeley.com/documents/?uuid=15050249-ac47-4fb8-8341-94c8454083bf" ] } ], "mendeley" : { "formattedCitation" : "[26]", "plainTextFormattedCitation" : "[26]", "previouslyFormattedCitation" : "[25]" }, "properties" : { "noteIndex" : 0 }, "schema" : "https://github.com/citation-style-language/schema/raw/master/csl-citation.json" }</w:instrText>
      </w:r>
      <w:r w:rsidR="00F5696A">
        <w:rPr>
          <w:lang w:val="en-CA"/>
        </w:rPr>
        <w:fldChar w:fldCharType="separate"/>
      </w:r>
      <w:r w:rsidR="00376A85" w:rsidRPr="00376A85">
        <w:rPr>
          <w:noProof/>
          <w:lang w:val="en-CA"/>
        </w:rPr>
        <w:t>[26]</w:t>
      </w:r>
      <w:r w:rsidR="00F5696A">
        <w:rPr>
          <w:lang w:val="en-CA"/>
        </w:rPr>
        <w:fldChar w:fldCharType="end"/>
      </w:r>
      <w:r w:rsidR="00740EA2">
        <w:rPr>
          <w:lang w:val="en-CA"/>
        </w:rPr>
        <w:t xml:space="preserve">. All patients successfully underwent TEES and the smallest anterior-posterior diameter ranged from </w:t>
      </w:r>
      <w:r w:rsidR="00740EA2" w:rsidRPr="002E0D30">
        <w:rPr>
          <w:lang w:val="en-CA"/>
        </w:rPr>
        <w:t>3.2 to 7.1 mm (</w:t>
      </w:r>
      <w:r w:rsidR="00740EA2">
        <w:rPr>
          <w:lang w:val="en-CA"/>
        </w:rPr>
        <w:t xml:space="preserve">mean: </w:t>
      </w:r>
      <w:r w:rsidR="00740EA2" w:rsidRPr="002E0D30">
        <w:rPr>
          <w:lang w:val="en-CA"/>
        </w:rPr>
        <w:t xml:space="preserve">5.0 </w:t>
      </w:r>
      <w:r w:rsidR="00740EA2">
        <w:rPr>
          <w:lang w:val="en-CA"/>
        </w:rPr>
        <w:sym w:font="Symbol" w:char="F0B1"/>
      </w:r>
      <w:r w:rsidR="00740EA2" w:rsidRPr="002E0D30">
        <w:rPr>
          <w:lang w:val="en-CA"/>
        </w:rPr>
        <w:t xml:space="preserve"> 1.0 mm) and the smallest superior–inferior diameters r</w:t>
      </w:r>
      <w:r w:rsidR="00740EA2">
        <w:rPr>
          <w:lang w:val="en-CA"/>
        </w:rPr>
        <w:t xml:space="preserve">anged from 3.4 to 10.3 mm (mean: 5.9 </w:t>
      </w:r>
      <w:r w:rsidR="00740EA2">
        <w:rPr>
          <w:lang w:val="en-CA"/>
        </w:rPr>
        <w:sym w:font="Symbol" w:char="F0B1"/>
      </w:r>
      <w:r w:rsidR="00740EA2" w:rsidRPr="002E0D30">
        <w:rPr>
          <w:lang w:val="en-CA"/>
        </w:rPr>
        <w:t xml:space="preserve"> 1.3 mm)</w:t>
      </w:r>
      <w:r w:rsidR="004F32CD">
        <w:rPr>
          <w:lang w:val="en-CA"/>
        </w:rPr>
        <w:t xml:space="preserve"> </w:t>
      </w:r>
      <w:r w:rsidR="00F5696A">
        <w:rPr>
          <w:lang w:val="en-CA"/>
        </w:rPr>
        <w:fldChar w:fldCharType="begin" w:fldLock="1"/>
      </w:r>
      <w:r w:rsidR="00376A85">
        <w:rPr>
          <w:lang w:val="en-CA"/>
        </w:rPr>
        <w:instrText>ADDIN CSL_CITATION { "citationItems" : [ { "id" : "ITEM-1", "itemData" : { "DOI" : "10.1016/j.ijporl.2015.10.019", "ISSN" : "18728464", "PMID" : "26527072", "abstract" : "Objectives: To retrospectively determine the size of the external auditory canal (EAC) in a pediatric population and to describe our experience with transcanal endoscopic ear surgery (TEES) in this pediatric population which had been successfully treated for middle ear disease using TEES. Methods: We analyzed 31 patients ranging in age from 2 to 13 years old (median: 7.6 years) with middle ear disease who underwent TEES between November 2011 and August 2014. Sixteen of these patients had surgery for cholesteatomas; 11 for chronic otitis media; and 4 for malformation of the middle ear. A preoperative CT scan was performed to evaluate the middle ear disease. Transcanal endoscopic tympanoplasty was performed using a rigid endoscope with a 2.7. mm outer diameter. Transcanal endoscopic atticoantrotomy was also performed, as necessary, on some patients to access pathologies in the antrum. The values of anterior-posterior diameters and superior-inferior diameters of the bony parts of EAC were measured retrospectively based on the preoperative CT scan data. Results: TEES was successfully performed in all 31 pediatric patients without resorting to a retroauricular incision. Twenty-seven patients were evaluated for postoperative hearing levels which were found to fall within an acceptable range and for postoperative air-bone gap (ABG) by pure tone audiometry with a resulting mean of 8.6. dB. The smallest anterior-posterior diameters of the external ear canal ranged from 3.2 to 7.1. mm (5.0. ??. 1.0. mm) and the smallest superior-inferior diameters ranged from 3.4 to 10.3. mm (5.9. ??. 1.3. mm). Conclusion: TEES can be used to safely and effectively treat middle ear disease even in the pediatric population in its narrow EAC.", "author" : [ { "dropping-particle" : "", "family" : "Ito", "given" : "Tsukasa", "non-dropping-particle" : "", "parse-names" : false, "suffix" : "" }, { "dropping-particle" : "", "family" : "Kubota", "given" : "Toshinori", "non-dropping-particle" : "", "parse-names" : false, "suffix" : "" }, { "dropping-particle" : "", "family" : "Watanabe", "given" : "Tomoo", "non-dropping-particle" : "", "parse-names" : false, "suffix" : "" }, { "dropping-particle" : "", "family" : "Futai", "given" : "Kazunori", "non-dropping-particle" : "", "parse-names" : false, "suffix" : "" }, { "dropping-particle" : "", "family" : "Furukawa", "given" : "Takatoshi", "non-dropping-particle" : "", "parse-names" : false, "suffix" : "" }, { "dropping-particle" : "", "family" : "Kakehata", "given" : "Seiji", "non-dropping-particle" : "", "parse-names" : false, "suffix" : "" } ], "container-title" : "International Journal of Pediatric Otorhinolaryngology", "id" : "ITEM-1", "issue" : "12", "issued" : { "date-parts" : [ [ "2015" ] ] }, "page" : "2265-2269", "publisher" : "Elsevier Ireland Ltd", "title" : "Transcanal endoscopic ear surgery for pediatric population with a narrow external auditory canal", "type" : "article-journal", "volume" : "79" }, "uris" : [ "http://www.mendeley.com/documents/?uuid=15050249-ac47-4fb8-8341-94c8454083bf" ] } ], "mendeley" : { "formattedCitation" : "[26]", "plainTextFormattedCitation" : "[26]", "previouslyFormattedCitation" : "[25]" }, "properties" : { "noteIndex" : 0 }, "schema" : "https://github.com/citation-style-language/schema/raw/master/csl-citation.json" }</w:instrText>
      </w:r>
      <w:r w:rsidR="00F5696A">
        <w:rPr>
          <w:lang w:val="en-CA"/>
        </w:rPr>
        <w:fldChar w:fldCharType="separate"/>
      </w:r>
      <w:r w:rsidR="00376A85" w:rsidRPr="00376A85">
        <w:rPr>
          <w:noProof/>
          <w:lang w:val="en-CA"/>
        </w:rPr>
        <w:t>[26]</w:t>
      </w:r>
      <w:r w:rsidR="00F5696A">
        <w:rPr>
          <w:lang w:val="en-CA"/>
        </w:rPr>
        <w:fldChar w:fldCharType="end"/>
      </w:r>
      <w:r w:rsidR="00740EA2" w:rsidRPr="002E0D30">
        <w:rPr>
          <w:lang w:val="en-CA"/>
        </w:rPr>
        <w:t>.</w:t>
      </w:r>
      <w:r w:rsidR="002D1ADA">
        <w:rPr>
          <w:lang w:val="en-CA"/>
        </w:rPr>
        <w:t xml:space="preserve"> The endoscope diameter is 2.7mm, so in order to fit inside the ear canal and have space to </w:t>
      </w:r>
      <w:proofErr w:type="gramStart"/>
      <w:r w:rsidR="002D1ADA">
        <w:rPr>
          <w:lang w:val="en-CA"/>
        </w:rPr>
        <w:t>maneuver,</w:t>
      </w:r>
      <w:proofErr w:type="gramEnd"/>
      <w:r w:rsidR="002D1ADA">
        <w:rPr>
          <w:lang w:val="en-CA"/>
        </w:rPr>
        <w:t xml:space="preserve"> a maximum diameter of 2mm was set. The minimum ID was set based on suction capability; the ID of </w:t>
      </w:r>
      <w:r w:rsidR="00826DE2">
        <w:rPr>
          <w:lang w:val="en-CA"/>
        </w:rPr>
        <w:t>a 19 gauge sucker</w:t>
      </w:r>
      <w:r w:rsidR="002D1ADA">
        <w:rPr>
          <w:lang w:val="en-CA"/>
        </w:rPr>
        <w:t xml:space="preserve"> was chosen as a reference as it i</w:t>
      </w:r>
      <w:r w:rsidR="00826DE2">
        <w:rPr>
          <w:lang w:val="en-CA"/>
        </w:rPr>
        <w:t>s the smallest diameter sucker</w:t>
      </w:r>
      <w:r w:rsidR="00796991">
        <w:rPr>
          <w:lang w:val="en-CA"/>
        </w:rPr>
        <w:t xml:space="preserve"> used for TEES by the PI</w:t>
      </w:r>
      <w:r w:rsidR="00826DE2">
        <w:rPr>
          <w:lang w:val="en-CA"/>
        </w:rPr>
        <w:t>.</w:t>
      </w:r>
      <w:r w:rsidR="002E0D30">
        <w:rPr>
          <w:lang w:val="en-CA"/>
        </w:rPr>
        <w:t xml:space="preserve"> </w:t>
      </w:r>
    </w:p>
    <w:p w:rsidR="00826DE2" w:rsidRPr="002D1ADA" w:rsidRDefault="00796991" w:rsidP="002D1ADA">
      <w:pPr>
        <w:ind w:firstLine="720"/>
        <w:jc w:val="both"/>
        <w:rPr>
          <w:lang w:val="en-CA"/>
        </w:rPr>
      </w:pPr>
      <w:r>
        <w:rPr>
          <w:lang w:val="en-CA"/>
        </w:rPr>
        <w:t xml:space="preserve">The </w:t>
      </w:r>
      <w:proofErr w:type="spellStart"/>
      <w:r>
        <w:rPr>
          <w:lang w:val="en-CA"/>
        </w:rPr>
        <w:t>nitinol</w:t>
      </w:r>
      <w:proofErr w:type="spellEnd"/>
      <w:r>
        <w:rPr>
          <w:lang w:val="en-CA"/>
        </w:rPr>
        <w:t xml:space="preserve"> notched tube was laser cut in the CCM pattern by </w:t>
      </w:r>
      <w:r w:rsidR="001E274C">
        <w:t xml:space="preserve">Pulse Systems, USA. </w:t>
      </w:r>
      <w:r w:rsidR="000039BC">
        <w:t xml:space="preserve">Refer to </w:t>
      </w:r>
      <w:fldSimple w:instr=" REF _Ref495179601 \h  \* MERGEFORMAT ">
        <w:r w:rsidR="00047E5A" w:rsidRPr="00047E5A">
          <w:t>Figure 8</w:t>
        </w:r>
      </w:fldSimple>
      <w:r w:rsidR="000039BC">
        <w:t xml:space="preserve"> for a picture of the instrument. </w:t>
      </w:r>
      <w:r w:rsidR="00826DE2">
        <w:rPr>
          <w:lang w:val="en-CA"/>
        </w:rPr>
        <w:t xml:space="preserve">The </w:t>
      </w:r>
      <w:proofErr w:type="spellStart"/>
      <w:r w:rsidR="00826DE2">
        <w:rPr>
          <w:lang w:val="en-CA"/>
        </w:rPr>
        <w:t>nitinol</w:t>
      </w:r>
      <w:proofErr w:type="spellEnd"/>
      <w:r w:rsidR="00826DE2">
        <w:rPr>
          <w:lang w:val="en-CA"/>
        </w:rPr>
        <w:t xml:space="preserve"> wrist was soldered to</w:t>
      </w:r>
      <w:r w:rsidR="00085694">
        <w:rPr>
          <w:lang w:val="en-CA"/>
        </w:rPr>
        <w:t xml:space="preserve"> a stainless steel shaft that is</w:t>
      </w:r>
      <w:r w:rsidR="00826DE2">
        <w:rPr>
          <w:lang w:val="en-CA"/>
        </w:rPr>
        <w:t xml:space="preserve"> clamped in a </w:t>
      </w:r>
      <w:proofErr w:type="spellStart"/>
      <w:r w:rsidR="00826DE2">
        <w:rPr>
          <w:lang w:val="en-CA"/>
        </w:rPr>
        <w:t>collet</w:t>
      </w:r>
      <w:proofErr w:type="spellEnd"/>
      <w:r w:rsidR="00826DE2">
        <w:rPr>
          <w:lang w:val="en-CA"/>
        </w:rPr>
        <w:t xml:space="preserve">, using a </w:t>
      </w:r>
      <w:proofErr w:type="spellStart"/>
      <w:r w:rsidR="00826DE2">
        <w:rPr>
          <w:lang w:val="en-CA"/>
        </w:rPr>
        <w:t>collet</w:t>
      </w:r>
      <w:proofErr w:type="spellEnd"/>
      <w:r w:rsidR="00826DE2">
        <w:rPr>
          <w:lang w:val="en-CA"/>
        </w:rPr>
        <w:t xml:space="preserve"> clamp, at the distal end</w:t>
      </w:r>
      <w:r w:rsidR="00085694">
        <w:rPr>
          <w:lang w:val="en-CA"/>
        </w:rPr>
        <w:t xml:space="preserve"> (tip end)</w:t>
      </w:r>
      <w:r w:rsidR="00826DE2">
        <w:rPr>
          <w:lang w:val="en-CA"/>
        </w:rPr>
        <w:t xml:space="preserve"> of the handle. The handle was machined so the </w:t>
      </w:r>
      <w:proofErr w:type="spellStart"/>
      <w:r w:rsidR="00826DE2">
        <w:rPr>
          <w:lang w:val="en-CA"/>
        </w:rPr>
        <w:t>collet</w:t>
      </w:r>
      <w:proofErr w:type="spellEnd"/>
      <w:r w:rsidR="00826DE2">
        <w:rPr>
          <w:lang w:val="en-CA"/>
        </w:rPr>
        <w:t xml:space="preserve"> clamp </w:t>
      </w:r>
      <w:r w:rsidR="00085694">
        <w:rPr>
          <w:lang w:val="en-CA"/>
        </w:rPr>
        <w:t>could</w:t>
      </w:r>
      <w:r w:rsidR="00826DE2">
        <w:rPr>
          <w:lang w:val="en-CA"/>
        </w:rPr>
        <w:t xml:space="preserve"> be threaded onto the distal end </w:t>
      </w:r>
      <w:r w:rsidR="00085694">
        <w:rPr>
          <w:lang w:val="en-CA"/>
        </w:rPr>
        <w:t>with enough</w:t>
      </w:r>
      <w:r w:rsidR="00826DE2">
        <w:rPr>
          <w:lang w:val="en-CA"/>
        </w:rPr>
        <w:t xml:space="preserve"> room for the finger piece to rotate. The cable, soldered to the tip of the wrist, runs along the tube and is </w:t>
      </w:r>
      <w:r w:rsidR="00085694">
        <w:rPr>
          <w:lang w:val="en-CA"/>
        </w:rPr>
        <w:t>secured with a set screw</w:t>
      </w:r>
      <w:r w:rsidR="00826DE2">
        <w:rPr>
          <w:lang w:val="en-CA"/>
        </w:rPr>
        <w:t xml:space="preserve"> in</w:t>
      </w:r>
      <w:r w:rsidR="009B373B">
        <w:rPr>
          <w:lang w:val="en-CA"/>
        </w:rPr>
        <w:t>side</w:t>
      </w:r>
      <w:r w:rsidR="00826DE2">
        <w:rPr>
          <w:lang w:val="en-CA"/>
        </w:rPr>
        <w:t xml:space="preserve"> the finger piece. </w:t>
      </w:r>
    </w:p>
    <w:p w:rsidR="00CB5094" w:rsidRPr="00E173B1" w:rsidRDefault="00CB5094" w:rsidP="00E173B1">
      <w:pPr>
        <w:keepNext/>
        <w:jc w:val="both"/>
      </w:pPr>
      <w:bookmarkStart w:id="27" w:name="_Ref495179601"/>
      <w:r w:rsidRPr="000039BC">
        <w:rPr>
          <w:b/>
          <w:noProof/>
          <w:sz w:val="18"/>
          <w:lang w:val="en-CA" w:eastAsia="en-CA" w:bidi="ar-SA"/>
        </w:rPr>
        <w:drawing>
          <wp:anchor distT="0" distB="0" distL="114300" distR="114300" simplePos="0" relativeHeight="251670528" behindDoc="0" locked="0" layoutInCell="1" allowOverlap="1">
            <wp:simplePos x="0" y="0"/>
            <wp:positionH relativeFrom="column">
              <wp:posOffset>0</wp:posOffset>
            </wp:positionH>
            <wp:positionV relativeFrom="paragraph">
              <wp:posOffset>-5715</wp:posOffset>
            </wp:positionV>
            <wp:extent cx="4051935" cy="933063"/>
            <wp:effectExtent l="0" t="0" r="0" b="6985"/>
            <wp:wrapSquare wrapText="bothSides"/>
            <wp:docPr id="15" name="Picture 15" descr="Committee%20Meeting/prototyp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mmittee%20Meeting/prototype%201.pn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051935" cy="933063"/>
                    </a:xfrm>
                    <a:prstGeom prst="rect">
                      <a:avLst/>
                    </a:prstGeom>
                    <a:noFill/>
                    <a:ln>
                      <a:noFill/>
                    </a:ln>
                  </pic:spPr>
                </pic:pic>
              </a:graphicData>
            </a:graphic>
          </wp:anchor>
        </w:drawing>
      </w:r>
      <w:bookmarkStart w:id="28" w:name="_Ref494934073"/>
      <w:r w:rsidRPr="000039BC">
        <w:rPr>
          <w:b/>
          <w:color w:val="000000" w:themeColor="text1"/>
          <w:sz w:val="18"/>
        </w:rPr>
        <w:t xml:space="preserve">Figure </w:t>
      </w:r>
      <w:r w:rsidR="00F5696A" w:rsidRPr="000039BC">
        <w:rPr>
          <w:b/>
          <w:color w:val="000000" w:themeColor="text1"/>
          <w:sz w:val="18"/>
        </w:rPr>
        <w:fldChar w:fldCharType="begin"/>
      </w:r>
      <w:r w:rsidRPr="000039BC">
        <w:rPr>
          <w:b/>
          <w:color w:val="000000" w:themeColor="text1"/>
          <w:sz w:val="18"/>
        </w:rPr>
        <w:instrText xml:space="preserve"> SEQ Figure \* ARABIC </w:instrText>
      </w:r>
      <w:r w:rsidR="00F5696A" w:rsidRPr="000039BC">
        <w:rPr>
          <w:b/>
          <w:color w:val="000000" w:themeColor="text1"/>
          <w:sz w:val="18"/>
        </w:rPr>
        <w:fldChar w:fldCharType="separate"/>
      </w:r>
      <w:r w:rsidR="00296DB7">
        <w:rPr>
          <w:b/>
          <w:noProof/>
          <w:color w:val="000000" w:themeColor="text1"/>
          <w:sz w:val="18"/>
        </w:rPr>
        <w:t>8</w:t>
      </w:r>
      <w:r w:rsidR="00F5696A" w:rsidRPr="000039BC">
        <w:rPr>
          <w:b/>
          <w:color w:val="000000" w:themeColor="text1"/>
          <w:sz w:val="18"/>
        </w:rPr>
        <w:fldChar w:fldCharType="end"/>
      </w:r>
      <w:bookmarkEnd w:id="27"/>
      <w:bookmarkEnd w:id="28"/>
      <w:r w:rsidRPr="000039BC">
        <w:rPr>
          <w:b/>
          <w:color w:val="000000" w:themeColor="text1"/>
          <w:sz w:val="18"/>
        </w:rPr>
        <w:t>:</w:t>
      </w:r>
      <w:r w:rsidRPr="00E173B1">
        <w:rPr>
          <w:color w:val="000000" w:themeColor="text1"/>
          <w:sz w:val="18"/>
        </w:rPr>
        <w:t xml:space="preserve"> </w:t>
      </w:r>
      <w:r w:rsidR="00F3756A" w:rsidRPr="00E173B1">
        <w:rPr>
          <w:color w:val="000000" w:themeColor="text1"/>
          <w:sz w:val="18"/>
        </w:rPr>
        <w:t>Controllable flexible instrument: reaching prototype</w:t>
      </w:r>
      <w:r w:rsidRPr="00E173B1">
        <w:rPr>
          <w:color w:val="000000" w:themeColor="text1"/>
          <w:sz w:val="18"/>
        </w:rPr>
        <w:t xml:space="preserve">. The wrist consists of </w:t>
      </w:r>
      <w:r w:rsidR="00085694">
        <w:rPr>
          <w:color w:val="000000" w:themeColor="text1"/>
          <w:sz w:val="18"/>
        </w:rPr>
        <w:t xml:space="preserve">CCM </w:t>
      </w:r>
      <w:r w:rsidRPr="00E173B1">
        <w:rPr>
          <w:color w:val="000000" w:themeColor="text1"/>
          <w:sz w:val="18"/>
        </w:rPr>
        <w:t xml:space="preserve">notches </w:t>
      </w:r>
      <w:r w:rsidR="00085694">
        <w:rPr>
          <w:color w:val="000000" w:themeColor="text1"/>
          <w:sz w:val="18"/>
        </w:rPr>
        <w:t>laser cut</w:t>
      </w:r>
      <w:r w:rsidRPr="00E173B1">
        <w:rPr>
          <w:color w:val="000000" w:themeColor="text1"/>
          <w:sz w:val="18"/>
        </w:rPr>
        <w:t xml:space="preserve"> into a </w:t>
      </w:r>
      <w:proofErr w:type="spellStart"/>
      <w:r w:rsidRPr="00E173B1">
        <w:rPr>
          <w:color w:val="000000" w:themeColor="text1"/>
          <w:sz w:val="18"/>
        </w:rPr>
        <w:t>nitinol</w:t>
      </w:r>
      <w:proofErr w:type="spellEnd"/>
      <w:r w:rsidRPr="00E173B1">
        <w:rPr>
          <w:color w:val="000000" w:themeColor="text1"/>
          <w:sz w:val="18"/>
        </w:rPr>
        <w:t xml:space="preserve"> tube, connected to a stainless steel shaft that is clamped onto the handle that consists of a finger piece that controls the cable displacement of the cable attached to the </w:t>
      </w:r>
      <w:proofErr w:type="spellStart"/>
      <w:r w:rsidRPr="00E173B1">
        <w:rPr>
          <w:color w:val="000000" w:themeColor="text1"/>
          <w:sz w:val="18"/>
        </w:rPr>
        <w:t>nitinol</w:t>
      </w:r>
      <w:proofErr w:type="spellEnd"/>
      <w:r w:rsidRPr="00E173B1">
        <w:rPr>
          <w:color w:val="000000" w:themeColor="text1"/>
          <w:sz w:val="18"/>
        </w:rPr>
        <w:t xml:space="preserve"> wrist. Moving the finger piece back causes cable displacement and thus wrist actuation. </w:t>
      </w:r>
    </w:p>
    <w:p w:rsidR="00751A86" w:rsidRDefault="00F5696A" w:rsidP="00751A86">
      <w:pPr>
        <w:ind w:firstLine="720"/>
        <w:jc w:val="both"/>
        <w:rPr>
          <w:lang w:val="en-CA"/>
        </w:rPr>
      </w:pPr>
      <w:r w:rsidRPr="00F5696A">
        <w:rPr>
          <w:noProof/>
          <w:lang w:bidi="ar-SA"/>
        </w:rPr>
        <w:pict>
          <v:group id="Group 28" o:spid="_x0000_s1038" style="position:absolute;left:0;text-align:left;margin-left:1.15pt;margin-top:39.4pt;width:343pt;height:227.7pt;z-index:251675648" coordsize="4356331,289207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">
            <v:shape id="Picture 18" o:spid="_x0000_s1039" type="#_x0000_t75" alt="Committee%20Meeting/anatomy%20plus%20endoscope.png" style="position:absolute;width:4345940;height:159131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5d&#10;ParFAAAA2wAAAA8AAABkcnMvZG93bnJldi54bWxEj0FrwkAQhe+C/2GZghfRTUWspK5iC6W9qm3t&#10;cciOSWx2NmTXGP31zkHwNsN78943i1XnKtVSE0rPBp7HCSjizNuScwPfu4/RHFSIyBYrz2TgQgFW&#10;y35vgan1Z95Qu425khAOKRooYqxTrUNWkMMw9jWxaAffOIyyNrm2DZ4l3FV6kiQz7bBkaSiwpveC&#10;sv/tyRkof47D/dtkf9Dt3+/18nKcfrp8aszgqVu/gorUxYf5fv1lBV9g5RcZQC9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uXT2qxQAAANsAAAAPAAAAAAAAAAAAAAAAAJwC&#10;AABkcnMvZG93bnJldi54bWxQSwUGAAAAAAQABAD3AAAAjgMAAAAA&#10;">
              <v:imagedata r:id="rId19" o:title="anatomy%20plus%20endoscope"/>
              <v:path arrowok="t"/>
            </v:shape>
            <v:shape id="Text Box 3" o:spid="_x0000_s1040" type="#_x0000_t202" style="position:absolute;left:10391;top:1641764;width:4345940;height:12503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SP9IxAAA&#10;ANoAAAAPAAAAZHJzL2Rvd25yZXYueG1sRI9BawIxFITvhf6H8ApeimZbRWQ1ikgL2ot068XbY/Pc&#10;rG5eliSr679vCgWPw8x8wyxWvW3ElXyoHSt4G2UgiEuna64UHH4+hzMQISJrbByTgjsFWC2fnxaY&#10;a3fjb7oWsRIJwiFHBSbGNpcylIYshpFriZN3ct5iTNJXUnu8Jbht5HuWTaXFmtOCwZY2hspL0VkF&#10;+8lxb16708fXejL2u0O3mZ6rQqnBS7+eg4jUx0f4v73VCsbwdyXdALn8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80j/SMQAAADaAAAADwAAAAAAAAAAAAAAAACXAgAAZHJzL2Rv&#10;d25yZXYueG1sUEsFBgAAAAAEAAQA9QAAAIgDAAAAAA==&#10;" stroked="f">
              <v:textbox style="mso-fit-shape-to-text:t" inset="0,0,0,0">
                <w:txbxContent>
                  <w:p w:rsidR="0033273D" w:rsidRPr="00A23197" w:rsidRDefault="0033273D" w:rsidP="00B21ACA">
                    <w:pPr>
                      <w:pStyle w:val="Caption"/>
                      <w:rPr>
                        <w:b w:val="0"/>
                        <w:noProof/>
                        <w:color w:val="000000" w:themeColor="text1"/>
                        <w:sz w:val="22"/>
                        <w:szCs w:val="22"/>
                      </w:rPr>
                    </w:pPr>
                    <w:bookmarkStart w:id="29" w:name="_Ref495409259"/>
                    <w:r w:rsidRPr="00A23197">
                      <w:rPr>
                        <w:color w:val="000000" w:themeColor="text1"/>
                      </w:rPr>
                      <w:t xml:space="preserve">Figure </w:t>
                    </w:r>
                    <w:r w:rsidR="00F5696A" w:rsidRPr="00A23197">
                      <w:rPr>
                        <w:color w:val="000000" w:themeColor="text1"/>
                      </w:rPr>
                      <w:fldChar w:fldCharType="begin"/>
                    </w:r>
                    <w:r w:rsidRPr="00A23197">
                      <w:rPr>
                        <w:color w:val="000000" w:themeColor="text1"/>
                      </w:rPr>
                      <w:instrText xml:space="preserve"> SEQ Figure \* ARABIC </w:instrText>
                    </w:r>
                    <w:r w:rsidR="00F5696A" w:rsidRPr="00A23197">
                      <w:rPr>
                        <w:color w:val="000000" w:themeColor="text1"/>
                      </w:rPr>
                      <w:fldChar w:fldCharType="separate"/>
                    </w:r>
                    <w:r w:rsidR="00047E5A">
                      <w:rPr>
                        <w:noProof/>
                        <w:color w:val="000000" w:themeColor="text1"/>
                      </w:rPr>
                      <w:t>9</w:t>
                    </w:r>
                    <w:r w:rsidR="00F5696A" w:rsidRPr="00A23197">
                      <w:rPr>
                        <w:color w:val="000000" w:themeColor="text1"/>
                      </w:rPr>
                      <w:fldChar w:fldCharType="end"/>
                    </w:r>
                    <w:bookmarkEnd w:id="29"/>
                    <w:r w:rsidRPr="00A23197">
                      <w:rPr>
                        <w:color w:val="000000" w:themeColor="text1"/>
                      </w:rPr>
                      <w:t>:</w:t>
                    </w:r>
                    <w:r w:rsidRPr="00A23197">
                      <w:rPr>
                        <w:b w:val="0"/>
                        <w:color w:val="000000" w:themeColor="text1"/>
                      </w:rPr>
                      <w:t xml:space="preserve">  </w:t>
                    </w:r>
                    <w:r w:rsidRPr="00A23197">
                      <w:rPr>
                        <w:b w:val="0"/>
                        <w:color w:val="000000" w:themeColor="text1"/>
                        <w:lang w:val="en-CA"/>
                      </w:rPr>
                      <w:t xml:space="preserve">3D virtual model of temporal bone anatomy used to identify structures for the new tool to reach. The </w:t>
                    </w:r>
                    <w:proofErr w:type="spellStart"/>
                    <w:r w:rsidRPr="00A23197">
                      <w:rPr>
                        <w:b w:val="0"/>
                        <w:color w:val="000000" w:themeColor="text1"/>
                        <w:lang w:val="en-CA"/>
                      </w:rPr>
                      <w:t>ossicles</w:t>
                    </w:r>
                    <w:proofErr w:type="spellEnd"/>
                    <w:r w:rsidRPr="00A23197">
                      <w:rPr>
                        <w:b w:val="0"/>
                        <w:color w:val="000000" w:themeColor="text1"/>
                        <w:lang w:val="en-CA"/>
                      </w:rPr>
                      <w:t xml:space="preserve"> (three hearing bones) are coloured in green. The ear canal is the channel indicated by the red arrow. The sinus tympani and </w:t>
                    </w:r>
                    <w:proofErr w:type="spellStart"/>
                    <w:r w:rsidRPr="00A23197">
                      <w:rPr>
                        <w:b w:val="0"/>
                        <w:color w:val="000000" w:themeColor="text1"/>
                        <w:lang w:val="en-CA"/>
                      </w:rPr>
                      <w:t>antrum</w:t>
                    </w:r>
                    <w:proofErr w:type="spellEnd"/>
                    <w:r w:rsidRPr="00A23197">
                      <w:rPr>
                        <w:b w:val="0"/>
                        <w:color w:val="000000" w:themeColor="text1"/>
                        <w:lang w:val="en-CA"/>
                      </w:rPr>
                      <w:t xml:space="preserve"> are shown and are the hard-to-reach areas where cholesteatoma is often found. The image on the right shows the 2D range experiment. The ‘instrument total reach area’ is a 2D area that describes the range of motion of the tip when it is articulated from totally bent to straight. The endoscope viewing range is shown in yellow, which highlights the area visualized by the 0</w:t>
                    </w:r>
                    <w:r w:rsidRPr="00A23197">
                      <w:rPr>
                        <w:b w:val="0"/>
                        <w:color w:val="000000" w:themeColor="text1"/>
                        <w:vertAlign w:val="superscript"/>
                        <w:lang w:val="en-CA"/>
                      </w:rPr>
                      <w:t>o</w:t>
                    </w:r>
                    <w:r w:rsidRPr="00A23197">
                      <w:rPr>
                        <w:b w:val="0"/>
                        <w:color w:val="000000" w:themeColor="text1"/>
                        <w:lang w:val="en-CA"/>
                      </w:rPr>
                      <w:t xml:space="preserve"> endoscope.</w:t>
                    </w:r>
                  </w:p>
                </w:txbxContent>
              </v:textbox>
            </v:shape>
            <w10:wrap type="square"/>
          </v:group>
        </w:pict>
      </w:r>
      <w:r w:rsidR="00F2561F">
        <w:rPr>
          <w:lang w:val="en-CA"/>
        </w:rPr>
        <w:t>To</w:t>
      </w:r>
      <w:r w:rsidR="006074E5">
        <w:rPr>
          <w:lang w:val="en-CA"/>
        </w:rPr>
        <w:t xml:space="preserve"> finalize the design of the compliant joint</w:t>
      </w:r>
      <w:r w:rsidR="0043574D">
        <w:rPr>
          <w:lang w:val="en-CA"/>
        </w:rPr>
        <w:t xml:space="preserve"> such that it will reach the areas of interest within the middle ear during TEES</w:t>
      </w:r>
      <w:r w:rsidR="00F2561F">
        <w:rPr>
          <w:lang w:val="en-CA"/>
        </w:rPr>
        <w:t>,</w:t>
      </w:r>
      <w:r w:rsidR="0043574D">
        <w:rPr>
          <w:lang w:val="en-CA"/>
        </w:rPr>
        <w:t xml:space="preserve"> </w:t>
      </w:r>
      <w:r w:rsidR="00F2561F">
        <w:rPr>
          <w:lang w:val="en-CA"/>
        </w:rPr>
        <w:t>a</w:t>
      </w:r>
      <w:r w:rsidR="008B6347">
        <w:rPr>
          <w:lang w:val="en-CA"/>
        </w:rPr>
        <w:t xml:space="preserve"> simple experiment was conducted to </w:t>
      </w:r>
      <w:r w:rsidR="00751A86">
        <w:rPr>
          <w:lang w:val="en-CA"/>
        </w:rPr>
        <w:t>find the appropriate range for radius of curvature and arc length</w:t>
      </w:r>
      <w:r w:rsidR="000D5B82">
        <w:rPr>
          <w:lang w:val="en-CA"/>
        </w:rPr>
        <w:t xml:space="preserve">. </w:t>
      </w:r>
      <w:proofErr w:type="spellStart"/>
      <w:r w:rsidR="00AC4E28">
        <w:rPr>
          <w:lang w:val="en-CA"/>
        </w:rPr>
        <w:t>Fichera</w:t>
      </w:r>
      <w:proofErr w:type="spellEnd"/>
      <w:r w:rsidR="00AC4E28">
        <w:rPr>
          <w:lang w:val="en-CA"/>
        </w:rPr>
        <w:t xml:space="preserve"> et al. describe</w:t>
      </w:r>
      <w:r w:rsidR="00C145D9">
        <w:rPr>
          <w:lang w:val="en-CA"/>
        </w:rPr>
        <w:t>d</w:t>
      </w:r>
      <w:r w:rsidR="00484CAD">
        <w:rPr>
          <w:lang w:val="en-CA"/>
        </w:rPr>
        <w:t xml:space="preserve"> the process used to create the robotic</w:t>
      </w:r>
      <w:r w:rsidR="00AC4E28">
        <w:rPr>
          <w:lang w:val="en-CA"/>
        </w:rPr>
        <w:t xml:space="preserve"> steerable endoscope</w:t>
      </w:r>
      <w:r w:rsidR="00484CAD">
        <w:rPr>
          <w:lang w:val="en-CA"/>
        </w:rPr>
        <w:t xml:space="preserve">, refer to </w:t>
      </w:r>
      <w:r>
        <w:rPr>
          <w:lang w:val="en-CA"/>
        </w:rPr>
        <w:fldChar w:fldCharType="begin"/>
      </w:r>
      <w:r w:rsidR="00484CAD">
        <w:rPr>
          <w:lang w:val="en-CA"/>
        </w:rPr>
        <w:instrText xml:space="preserve"> REF _Ref495249487 \h </w:instrText>
      </w:r>
      <w:r>
        <w:rPr>
          <w:lang w:val="en-CA"/>
        </w:rPr>
      </w:r>
      <w:r>
        <w:rPr>
          <w:lang w:val="en-CA"/>
        </w:rPr>
        <w:fldChar w:fldCharType="separate"/>
      </w:r>
      <w:r w:rsidR="00085694" w:rsidRPr="00323919">
        <w:rPr>
          <w:color w:val="000000" w:themeColor="text1"/>
        </w:rPr>
        <w:t xml:space="preserve">Figure </w:t>
      </w:r>
      <w:r w:rsidR="00085694" w:rsidRPr="00323919">
        <w:rPr>
          <w:noProof/>
          <w:color w:val="000000" w:themeColor="text1"/>
        </w:rPr>
        <w:t>5</w:t>
      </w:r>
      <w:r>
        <w:rPr>
          <w:lang w:val="en-CA"/>
        </w:rPr>
        <w:fldChar w:fldCharType="end"/>
      </w:r>
      <w:r w:rsidR="00484CAD">
        <w:rPr>
          <w:lang w:val="en-CA"/>
        </w:rPr>
        <w:t xml:space="preserve"> </w:t>
      </w:r>
      <w:r>
        <w:rPr>
          <w:lang w:val="en-CA"/>
        </w:rPr>
        <w:fldChar w:fldCharType="begin" w:fldLock="1"/>
      </w:r>
      <w:r w:rsidR="00376A85">
        <w:rPr>
          <w:lang w:val="en-CA"/>
        </w:rPr>
        <w:instrText>ADDIN CSL_CITATION { "citationItems" : [ { "id" : "ITEM-1", "itemData" : { "DOI" : "10.1109/LRA.2017.2668468", "ISSN" : "2377-3766", "abstract" : "This paper presents a novel miniature robotic endoscope that is small enough to pass through the eustachian tube and provide visualization of the middle ear (ME). The device features a miniature bending tip previously conceived of as a small-scale robotic wrist that has been adapted to carry and aim a small chip-tip camera and fiber optic light sources. The motivation for trans-eustachian tube ME inspection is to provide a natural-orifice-based route to the ME that does not require cutting or lifting the eardrum, as is currently required. In this paper, we first perform an analysis of the ME anatomy and use a computational design optimization platform to derive the kinematic requirements for endoscopic inspection of the ME through the eustachian tube. Based on these requirements, we fabricate the proposed device and use it to demonstrate the feasibility of ME inspection in an anthropomorphic model, i.e. a 3D-printed ME phantom generated from patient image data. We show that our prototype provides 74.16% visibility coverage of the sinus tympani, a region of the ME crucial for diagnosis, compared to an average of only 6.9% using a straight, nonarticulated endoscope through the Eustachian Tube.", "author" : [ { "dropping-particle" : "", "family" : "Fichera", "given" : "Loris", "non-dropping-particle" : "", "parse-names" : false, "suffix" : "" }, { "dropping-particle" : "", "family" : "Dillon", "given" : "Neal P.", "non-dropping-particle" : "", "parse-names" : false, "suffix" : "" }, { "dropping-particle" : "", "family" : "Zhang", "given" : "Dongqing", "non-dropping-particle" : "", "parse-names" : false, "suffix" : "" }, { "dropping-particle" : "", "family" : "Godage", "given" : "Isuru S.", "non-dropping-particle" : "", "parse-names" : false, "suffix" : "" }, { "dropping-particle" : "", "family" : "Siebold", "given" : "Michael A.", "non-dropping-particle" : "", "parse-names" : false, "suffix" : "" }, { "dropping-particle" : "", "family" : "Hartley", "given" : "Bryan I.", "non-dropping-particle" : "", "parse-names" : false, "suffix" : "" }, { "dropping-particle" : "", "family" : "Noble", "given" : "Jack H.", "non-dropping-particle" : "", "parse-names" : false, "suffix" : "" }, { "dropping-particle" : "", "family" : "Russell", "given" : "Paul T.", "non-dropping-particle" : "", "parse-names" : false, "suffix" : "" }, { "dropping-particle" : "", "family" : "Labadie", "given" : "Robert F.", "non-dropping-particle" : "", "parse-names" : false, "suffix" : "" }, { "dropping-particle" : "", "family" : "Webster", "given" : "Robert J.", "non-dropping-particle" : "", "parse-names" : false, "suffix" : "" } ], "container-title" : "IEEE Robotics and Automation Letters", "id" : "ITEM-1", "issue" : "3", "issued" : { "date-parts" : [ [ "2017" ] ] }, "page" : "1488-1494", "title" : "Through the Eustachian Tube and Beyond: A New Miniature Robotic Endoscope to See Into the Middle Ear", "type" : "article-journal", "volume" : "2" }, "uris" : [ "http://www.mendeley.com/documents/?uuid=a7d22b05-946a-407c-9de8-877eccec2a0e" ] } ], "mendeley" : { "formattedCitation" : "[21]", "plainTextFormattedCitation" : "[21]", "previouslyFormattedCitation" : "[20]" }, "properties" : { "noteIndex" : 0 }, "schema" : "https://github.com/citation-style-language/schema/raw/master/csl-citation.json" }</w:instrText>
      </w:r>
      <w:r>
        <w:rPr>
          <w:lang w:val="en-CA"/>
        </w:rPr>
        <w:fldChar w:fldCharType="separate"/>
      </w:r>
      <w:r w:rsidR="00376A85" w:rsidRPr="00376A85">
        <w:rPr>
          <w:noProof/>
          <w:lang w:val="en-CA"/>
        </w:rPr>
        <w:t>[21]</w:t>
      </w:r>
      <w:r>
        <w:rPr>
          <w:lang w:val="en-CA"/>
        </w:rPr>
        <w:fldChar w:fldCharType="end"/>
      </w:r>
      <w:r w:rsidR="00AC4E28">
        <w:rPr>
          <w:lang w:val="en-CA"/>
        </w:rPr>
        <w:t xml:space="preserve">. </w:t>
      </w:r>
      <w:r w:rsidR="008E088C">
        <w:rPr>
          <w:lang w:val="en-CA"/>
        </w:rPr>
        <w:t>In order to determine the appropriate</w:t>
      </w:r>
      <w:r w:rsidR="00484CAD">
        <w:rPr>
          <w:lang w:val="en-CA"/>
        </w:rPr>
        <w:t xml:space="preserve"> curvature</w:t>
      </w:r>
      <w:r w:rsidR="008E088C">
        <w:rPr>
          <w:lang w:val="en-CA"/>
        </w:rPr>
        <w:t xml:space="preserve"> of </w:t>
      </w:r>
      <w:r w:rsidR="008E088C" w:rsidRPr="008E088C">
        <w:rPr>
          <w:lang w:val="en-CA"/>
        </w:rPr>
        <w:t xml:space="preserve">the </w:t>
      </w:r>
      <w:r w:rsidR="00DB3A5F">
        <w:rPr>
          <w:lang w:val="en-CA"/>
        </w:rPr>
        <w:t xml:space="preserve">wrist, </w:t>
      </w:r>
      <w:r w:rsidR="008E088C" w:rsidRPr="008E088C">
        <w:rPr>
          <w:lang w:val="en-CA"/>
        </w:rPr>
        <w:t xml:space="preserve">3D models of patient middle ear space </w:t>
      </w:r>
      <w:r w:rsidR="00484CAD">
        <w:rPr>
          <w:lang w:val="en-CA"/>
        </w:rPr>
        <w:t xml:space="preserve">were generated </w:t>
      </w:r>
      <w:r w:rsidR="008E088C" w:rsidRPr="008E088C">
        <w:rPr>
          <w:lang w:val="en-CA"/>
        </w:rPr>
        <w:t xml:space="preserve">by CT scan image segmentation. On these models, target points </w:t>
      </w:r>
      <w:r w:rsidR="007A76B9">
        <w:rPr>
          <w:lang w:val="en-CA"/>
        </w:rPr>
        <w:t>for the endoscope</w:t>
      </w:r>
      <w:r w:rsidR="008E088C" w:rsidRPr="008E088C">
        <w:rPr>
          <w:lang w:val="en-CA"/>
        </w:rPr>
        <w:t xml:space="preserve"> were identified</w:t>
      </w:r>
      <w:r w:rsidR="00D62927">
        <w:rPr>
          <w:lang w:val="en-CA"/>
        </w:rPr>
        <w:t xml:space="preserve"> and the optimal </w:t>
      </w:r>
      <w:proofErr w:type="gramStart"/>
      <w:r w:rsidR="00D62927">
        <w:rPr>
          <w:lang w:val="en-CA"/>
        </w:rPr>
        <w:t>path</w:t>
      </w:r>
      <w:r w:rsidR="007A76B9">
        <w:rPr>
          <w:lang w:val="en-CA"/>
        </w:rPr>
        <w:t>s</w:t>
      </w:r>
      <w:r w:rsidR="00D62927">
        <w:rPr>
          <w:lang w:val="en-CA"/>
        </w:rPr>
        <w:t xml:space="preserve"> to </w:t>
      </w:r>
      <w:r w:rsidR="006537CA" w:rsidRPr="008E088C">
        <w:t>reach the target</w:t>
      </w:r>
      <w:r w:rsidR="00D62927">
        <w:t xml:space="preserve"> </w:t>
      </w:r>
      <w:r w:rsidR="007A76B9">
        <w:t xml:space="preserve">points </w:t>
      </w:r>
      <w:r w:rsidR="00D62927">
        <w:t>was</w:t>
      </w:r>
      <w:proofErr w:type="gramEnd"/>
      <w:r w:rsidR="00D62927">
        <w:t xml:space="preserve"> computed</w:t>
      </w:r>
      <w:r w:rsidR="006537CA" w:rsidRPr="008E088C">
        <w:t xml:space="preserve"> </w:t>
      </w:r>
      <w:r w:rsidR="008E088C" w:rsidRPr="008E088C">
        <w:t>using a computer software developed by the research group.</w:t>
      </w:r>
      <w:r w:rsidR="008E088C">
        <w:t xml:space="preserve"> </w:t>
      </w:r>
      <w:r w:rsidR="006537CA" w:rsidRPr="00371C2C">
        <w:t>These paths maximized visual coverage of the sinus tympani (area where cholesteatoma generally recurs),</w:t>
      </w:r>
      <w:r w:rsidR="00950852">
        <w:t xml:space="preserve"> and the associated bending angle and arc length was calculated as </w:t>
      </w:r>
      <w:r w:rsidR="006537CA" w:rsidRPr="00371C2C">
        <w:t xml:space="preserve">shown in reference [2] </w:t>
      </w:r>
      <w:proofErr w:type="gramStart"/>
      <w:r w:rsidR="006537CA" w:rsidRPr="00371C2C">
        <w:t>of  the</w:t>
      </w:r>
      <w:proofErr w:type="gramEnd"/>
      <w:r w:rsidR="006537CA" w:rsidRPr="00371C2C">
        <w:t xml:space="preserve"> paper</w:t>
      </w:r>
      <w:r w:rsidR="00D62927">
        <w:t xml:space="preserve">. They used a </w:t>
      </w:r>
      <w:proofErr w:type="spellStart"/>
      <w:r w:rsidR="00D62927">
        <w:lastRenderedPageBreak/>
        <w:t>nitinol</w:t>
      </w:r>
      <w:proofErr w:type="spellEnd"/>
      <w:r w:rsidR="00D62927">
        <w:t xml:space="preserve"> tube which is larger than the proposed tool (OD = 1.8mm, ID = 1.6mm) which</w:t>
      </w:r>
      <w:r w:rsidR="00751A86">
        <w:t xml:space="preserve"> </w:t>
      </w:r>
      <w:r w:rsidR="00085694">
        <w:t xml:space="preserve">further </w:t>
      </w:r>
      <w:r w:rsidR="00D62927">
        <w:t xml:space="preserve">validates that this tube size will fit inside the middle ear space. </w:t>
      </w:r>
    </w:p>
    <w:p w:rsidR="00D91D85" w:rsidRDefault="00D62927" w:rsidP="002C6507">
      <w:pPr>
        <w:ind w:firstLine="720"/>
        <w:jc w:val="both"/>
      </w:pPr>
      <w:r>
        <w:rPr>
          <w:lang w:val="en-CA"/>
        </w:rPr>
        <w:t xml:space="preserve">To determine the approximate, appropriate range of motion for the proposed tool to reach in difficult to reach areas within the middle ear during TEES, a simplified, modified approach, inspired by the </w:t>
      </w:r>
      <w:proofErr w:type="spellStart"/>
      <w:r>
        <w:rPr>
          <w:lang w:val="en-CA"/>
        </w:rPr>
        <w:t>Fichera</w:t>
      </w:r>
      <w:proofErr w:type="spellEnd"/>
      <w:r>
        <w:rPr>
          <w:lang w:val="en-CA"/>
        </w:rPr>
        <w:t xml:space="preserve"> et al. study was </w:t>
      </w:r>
      <w:r w:rsidR="00085694">
        <w:rPr>
          <w:lang w:val="en-CA"/>
        </w:rPr>
        <w:t>conducted</w:t>
      </w:r>
      <w:r>
        <w:rPr>
          <w:lang w:val="en-CA"/>
        </w:rPr>
        <w:t xml:space="preserve">. The range of arc length and radius of curvature needed to be identified. The </w:t>
      </w:r>
      <w:r w:rsidR="00D56547" w:rsidRPr="00D56547">
        <w:rPr>
          <w:lang w:val="en-CA"/>
        </w:rPr>
        <w:t xml:space="preserve">PI provided 9 CT scans from patients with </w:t>
      </w:r>
      <w:r w:rsidR="00D56547">
        <w:t>difficult</w:t>
      </w:r>
      <w:r>
        <w:t xml:space="preserve"> </w:t>
      </w:r>
      <w:proofErr w:type="gramStart"/>
      <w:r>
        <w:t>TEES</w:t>
      </w:r>
      <w:proofErr w:type="gramEnd"/>
      <w:r w:rsidR="00D56547">
        <w:t xml:space="preserve"> anatomy where bone had to be removed to access the </w:t>
      </w:r>
      <w:r>
        <w:t>cholesteatoma to remove it</w:t>
      </w:r>
      <w:r w:rsidR="00D56547">
        <w:t xml:space="preserve">. The CT scans were segmented using </w:t>
      </w:r>
      <w:proofErr w:type="spellStart"/>
      <w:r w:rsidR="00D56547">
        <w:t>Materialise</w:t>
      </w:r>
      <w:proofErr w:type="spellEnd"/>
      <w:r w:rsidR="00D56547">
        <w:t xml:space="preserve"> Mimics and 3-Matic image segmentation software</w:t>
      </w:r>
      <w:r w:rsidR="0008056C">
        <w:t xml:space="preserve">. 3D </w:t>
      </w:r>
      <w:r>
        <w:t>models</w:t>
      </w:r>
      <w:r w:rsidR="0008056C">
        <w:t xml:space="preserve"> of the patients’ temporal bone were rendered and within these, specific anatomy: the sinus tymp</w:t>
      </w:r>
      <w:r w:rsidR="006537CA">
        <w:t xml:space="preserve">ani and </w:t>
      </w:r>
      <w:proofErr w:type="spellStart"/>
      <w:r w:rsidR="006537CA">
        <w:t>antrum</w:t>
      </w:r>
      <w:proofErr w:type="spellEnd"/>
      <w:r w:rsidR="00BE6392">
        <w:t xml:space="preserve"> </w:t>
      </w:r>
      <w:r w:rsidR="001077EC">
        <w:t>were identified, see</w:t>
      </w:r>
      <w:r w:rsidR="00085694">
        <w:t xml:space="preserve"> </w:t>
      </w:r>
      <w:r w:rsidR="00F5696A">
        <w:fldChar w:fldCharType="begin"/>
      </w:r>
      <w:r w:rsidR="00085694">
        <w:instrText xml:space="preserve"> REF _Ref495409259 \h </w:instrText>
      </w:r>
      <w:r w:rsidR="00F5696A">
        <w:fldChar w:fldCharType="separate"/>
      </w:r>
      <w:r w:rsidR="00085694" w:rsidRPr="00A23197">
        <w:rPr>
          <w:color w:val="000000" w:themeColor="text1"/>
        </w:rPr>
        <w:t xml:space="preserve">Figure </w:t>
      </w:r>
      <w:r w:rsidR="00085694">
        <w:rPr>
          <w:noProof/>
          <w:color w:val="000000" w:themeColor="text1"/>
        </w:rPr>
        <w:t>8</w:t>
      </w:r>
      <w:r w:rsidR="00F5696A">
        <w:fldChar w:fldCharType="end"/>
      </w:r>
      <w:r w:rsidR="006537CA">
        <w:t xml:space="preserve">. </w:t>
      </w:r>
      <w:r w:rsidR="008E6A7C">
        <w:t>The next step was to determine the range of arc lengths for the new tools</w:t>
      </w:r>
      <w:r w:rsidR="005F2997">
        <w:t xml:space="preserve">, see </w:t>
      </w:r>
      <w:r w:rsidR="00F5696A">
        <w:fldChar w:fldCharType="begin"/>
      </w:r>
      <w:r w:rsidR="005F2997">
        <w:instrText xml:space="preserve"> REF _Ref495180477 \h </w:instrText>
      </w:r>
      <w:r w:rsidR="00F5696A">
        <w:fldChar w:fldCharType="separate"/>
      </w:r>
      <w:r w:rsidR="00323919" w:rsidRPr="001077EC">
        <w:rPr>
          <w:color w:val="000000" w:themeColor="text1"/>
        </w:rPr>
        <w:t xml:space="preserve">Table </w:t>
      </w:r>
      <w:r w:rsidR="00323919">
        <w:rPr>
          <w:noProof/>
          <w:color w:val="000000" w:themeColor="text1"/>
        </w:rPr>
        <w:t>2</w:t>
      </w:r>
      <w:r w:rsidR="00F5696A">
        <w:fldChar w:fldCharType="end"/>
      </w:r>
      <w:r w:rsidR="005F2997">
        <w:t xml:space="preserve">. </w:t>
      </w:r>
      <w:r w:rsidR="008E6A7C">
        <w:t>The radius of curvature is bound</w:t>
      </w:r>
      <w:r>
        <w:t xml:space="preserve"> by the outer radius of the tube: </w:t>
      </w:r>
      <w:r w:rsidR="00601556">
        <w:t xml:space="preserve">minimum radius of curvature = 2 X </w:t>
      </w:r>
      <w:r w:rsidR="005F2997">
        <w:t>tube OD</w:t>
      </w:r>
      <w:r w:rsidR="008E6A7C">
        <w:t xml:space="preserve">. </w:t>
      </w:r>
    </w:p>
    <w:p w:rsidR="006537CA" w:rsidRPr="00D91D85" w:rsidRDefault="008241B6" w:rsidP="00085694">
      <w:pPr>
        <w:ind w:firstLine="720"/>
        <w:jc w:val="both"/>
        <w:rPr>
          <w:color w:val="000000" w:themeColor="text1"/>
        </w:rPr>
      </w:pPr>
      <w:r>
        <w:rPr>
          <w:noProof/>
          <w:lang w:val="en-CA" w:eastAsia="en-CA" w:bidi="ar-SA"/>
        </w:rPr>
        <w:drawing>
          <wp:anchor distT="0" distB="0" distL="114300" distR="114300" simplePos="0" relativeHeight="251666432" behindDoc="0" locked="0" layoutInCell="1" allowOverlap="1">
            <wp:simplePos x="0" y="0"/>
            <wp:positionH relativeFrom="column">
              <wp:posOffset>10795</wp:posOffset>
            </wp:positionH>
            <wp:positionV relativeFrom="paragraph">
              <wp:posOffset>1831975</wp:posOffset>
            </wp:positionV>
            <wp:extent cx="1525270" cy="2188210"/>
            <wp:effectExtent l="0" t="0" r="0" b="0"/>
            <wp:wrapSquare wrapText="bothSides"/>
            <wp:docPr id="21" name="Picture 21" descr="Committee%20Meeting/endoscope%20with%20ve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mittee%20Meeting/endoscope%20with%20vectors.pn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525270" cy="2188210"/>
                    </a:xfrm>
                    <a:prstGeom prst="rect">
                      <a:avLst/>
                    </a:prstGeom>
                    <a:noFill/>
                    <a:ln>
                      <a:noFill/>
                    </a:ln>
                  </pic:spPr>
                </pic:pic>
              </a:graphicData>
            </a:graphic>
          </wp:anchor>
        </w:drawing>
      </w:r>
      <w:r w:rsidR="00D91D85">
        <w:t>The maximum arc length is approximately the distance between the endoscope at the medial end of the ear canal, where the middle ear begins, and the promontory which is a boney projection</w:t>
      </w:r>
      <w:r w:rsidR="00D91D85" w:rsidRPr="0023074F">
        <w:t xml:space="preserve">, see </w:t>
      </w:r>
      <w:fldSimple w:instr=" REF _Ref495181052 \h  \* MERGEFORMAT ">
        <w:r w:rsidR="00323919" w:rsidRPr="00740A1A">
          <w:rPr>
            <w:noProof/>
            <w:color w:val="000000" w:themeColor="text1"/>
          </w:rPr>
          <w:t xml:space="preserve">Figure </w:t>
        </w:r>
        <w:r w:rsidR="00323919">
          <w:rPr>
            <w:noProof/>
            <w:color w:val="000000" w:themeColor="text1"/>
          </w:rPr>
          <w:t>11</w:t>
        </w:r>
      </w:fldSimple>
      <w:r w:rsidR="00D91D85" w:rsidRPr="0023074F">
        <w:t xml:space="preserve">. </w:t>
      </w:r>
      <w:proofErr w:type="spellStart"/>
      <w:r w:rsidR="005F2997">
        <w:t>Dahm</w:t>
      </w:r>
      <w:proofErr w:type="spellEnd"/>
      <w:r w:rsidR="005F2997">
        <w:t xml:space="preserve"> et al. reported the anatomical measurements on 60 cadaver specimens, and reported that the average distance between the promontory and tympanic spine is 7.48mm for all spe</w:t>
      </w:r>
      <w:r w:rsidR="007B1385">
        <w:t>cimens and this distance does not</w:t>
      </w:r>
      <w:r w:rsidR="005F2997">
        <w:t xml:space="preserve"> change with age </w:t>
      </w:r>
      <w:r w:rsidR="00F5696A">
        <w:fldChar w:fldCharType="begin" w:fldLock="1"/>
      </w:r>
      <w:r w:rsidR="00376A85">
        <w:instrText>ADDIN CSL_CITATION { "citationItems" : [ { "id" : "ITEM-1", "itemData" : { "author" : [ { "dropping-particle" : "", "family" : "Dahm", "given" : "Markus C", "non-dropping-particle" : "", "parse-names" : false, "suffix" : "" }, { "dropping-particle" : "", "family" : "Shepherd", "given" : "Robert K", "non-dropping-particle" : "", "parse-names" : false, "suffix" : "" }, { "dropping-particle" : "", "family" : "Clark", "given" : "Graeme M", "non-dropping-particle" : "", "parse-names" : false, "suffix" : "" } ], "id" : "ITEM-1", "issued" : { "date-parts" : [ [ "1993" ] ] }, "title" : "The Postnatal Growth of the Temporal Bone and its Implications for Cochlear Implantation in Children", "type" : "article-journal" }, "uris" : [ "http://www.mendeley.com/documents/?uuid=dd05c4a0-bccc-4d16-af21-a92a4e543e74" ] } ], "mendeley" : { "formattedCitation" : "[27]", "plainTextFormattedCitation" : "[27]", "previouslyFormattedCitation" : "[26]" }, "properties" : { "noteIndex" : 0 }, "schema" : "https://github.com/citation-style-language/schema/raw/master/csl-citation.json" }</w:instrText>
      </w:r>
      <w:r w:rsidR="00F5696A">
        <w:fldChar w:fldCharType="separate"/>
      </w:r>
      <w:r w:rsidR="00376A85" w:rsidRPr="00376A85">
        <w:rPr>
          <w:noProof/>
        </w:rPr>
        <w:t>[27]</w:t>
      </w:r>
      <w:r w:rsidR="00F5696A">
        <w:fldChar w:fldCharType="end"/>
      </w:r>
      <w:r w:rsidR="005F2997">
        <w:t xml:space="preserve">. </w:t>
      </w:r>
      <w:r w:rsidR="005F2997" w:rsidRPr="0023074F">
        <w:t xml:space="preserve">This </w:t>
      </w:r>
      <w:r w:rsidR="005F2997">
        <w:t xml:space="preserve">is approximately the length of the middle ear and a longer instrument would not </w:t>
      </w:r>
      <w:r w:rsidR="007B1385">
        <w:t>fit inside the space</w:t>
      </w:r>
      <w:r w:rsidR="005F2997">
        <w:t xml:space="preserve">. </w:t>
      </w:r>
      <w:r w:rsidR="00CE4A4A">
        <w:t>The desired bending angle is 135</w:t>
      </w:r>
      <w:r w:rsidR="00CE4A4A" w:rsidRPr="001077EC">
        <w:rPr>
          <w:vertAlign w:val="superscript"/>
        </w:rPr>
        <w:t>o</w:t>
      </w:r>
      <w:r w:rsidR="00CE4A4A">
        <w:t xml:space="preserve">, which allows the instrument tip to access a region that is on the boundary of the </w:t>
      </w:r>
      <w:r w:rsidR="00CE4A4A" w:rsidRPr="001077EC">
        <w:t>0</w:t>
      </w:r>
      <w:r w:rsidR="00CE4A4A" w:rsidRPr="001077EC">
        <w:rPr>
          <w:vertAlign w:val="superscript"/>
        </w:rPr>
        <w:t>o</w:t>
      </w:r>
      <w:r w:rsidR="00CE4A4A">
        <w:t xml:space="preserve"> </w:t>
      </w:r>
      <w:r w:rsidR="00CE4A4A" w:rsidRPr="001077EC">
        <w:t>endoscope</w:t>
      </w:r>
      <w:r w:rsidR="00CE4A4A">
        <w:t xml:space="preserve">, see </w:t>
      </w:r>
      <w:fldSimple w:instr=" REF _Ref495099262 \h  \* MERGEFORMAT ">
        <w:r w:rsidR="00323919" w:rsidRPr="00323919">
          <w:t>Figure 10</w:t>
        </w:r>
      </w:fldSimple>
      <w:r w:rsidR="00CE4A4A">
        <w:t xml:space="preserve">. </w:t>
      </w:r>
      <w:r w:rsidR="005F2997">
        <w:t xml:space="preserve">Using </w:t>
      </w:r>
      <w:proofErr w:type="spellStart"/>
      <w:r w:rsidR="005F2997">
        <w:t>Matlab</w:t>
      </w:r>
      <w:proofErr w:type="spellEnd"/>
      <w:r w:rsidR="005F2997">
        <w:t xml:space="preserve">, 10 arc lengths were randomly generated to span the range 2.92-7.5mm and these were used to generate a 2D sketch of the workspace/reaching area of a </w:t>
      </w:r>
      <w:r w:rsidR="00CE4A4A">
        <w:t>joint</w:t>
      </w:r>
      <w:r w:rsidR="005F2997">
        <w:t xml:space="preserve"> with that arc length sweeping from radius of curvature 1.24 mm to straight. </w:t>
      </w:r>
      <w:r w:rsidR="00CD46FE">
        <w:t xml:space="preserve">The 2D tool range of articulation sketch, 2D endoscope viewing angle and anatomy </w:t>
      </w:r>
      <w:r w:rsidR="008E6A7C">
        <w:t>were printed and overlaid to determine the appropriate arc lengths to reach the targets</w:t>
      </w:r>
      <w:r w:rsidR="00601556">
        <w:t>, see</w:t>
      </w:r>
      <w:r w:rsidR="00047E5A">
        <w:t xml:space="preserve"> </w:t>
      </w:r>
      <w:r w:rsidR="00F5696A">
        <w:fldChar w:fldCharType="begin"/>
      </w:r>
      <w:r w:rsidR="00047E5A">
        <w:instrText xml:space="preserve"> REF _Ref495409259 \h </w:instrText>
      </w:r>
      <w:r w:rsidR="00F5696A">
        <w:fldChar w:fldCharType="separate"/>
      </w:r>
      <w:r w:rsidR="00047E5A" w:rsidRPr="00A23197">
        <w:rPr>
          <w:color w:val="000000" w:themeColor="text1"/>
        </w:rPr>
        <w:t xml:space="preserve">Figure </w:t>
      </w:r>
      <w:r w:rsidR="00047E5A">
        <w:rPr>
          <w:noProof/>
          <w:color w:val="000000" w:themeColor="text1"/>
        </w:rPr>
        <w:t>8</w:t>
      </w:r>
      <w:r w:rsidR="00F5696A">
        <w:fldChar w:fldCharType="end"/>
      </w:r>
      <w:r w:rsidR="008E6A7C" w:rsidRPr="00601556">
        <w:t>.</w:t>
      </w:r>
      <w:r w:rsidR="008E6A7C">
        <w:t xml:space="preserve"> A </w:t>
      </w:r>
      <w:r w:rsidR="00E429AB">
        <w:t>shorter</w:t>
      </w:r>
      <w:r w:rsidR="008E6A7C">
        <w:t xml:space="preserve"> arc length yields a stiffer tip, which is desirable for dissection and better control of the instrument.</w:t>
      </w:r>
      <w:r w:rsidR="001077EC">
        <w:t xml:space="preserve"> </w:t>
      </w:r>
      <w:r w:rsidR="00CD46FE">
        <w:t xml:space="preserve">Since the anatomy was variable, the minimum and maximum arc </w:t>
      </w:r>
      <w:proofErr w:type="gramStart"/>
      <w:r w:rsidR="00CD46FE">
        <w:t>length were</w:t>
      </w:r>
      <w:proofErr w:type="gramEnd"/>
      <w:r w:rsidR="00CD46FE">
        <w:t xml:space="preserve"> both desirable as the minimum would allow for dissection with a stiffer tip and the</w:t>
      </w:r>
      <w:r w:rsidR="005F2997">
        <w:t xml:space="preserve"> maximum would allow for maximum reach.</w:t>
      </w:r>
      <w:r w:rsidR="002C6507">
        <w:t xml:space="preserve"> </w:t>
      </w:r>
      <w:r w:rsidR="006E1E1E">
        <w:t xml:space="preserve">This determined the curvature of the tip in order to access hard-to-reach areas visualized by the endoscope. The next step </w:t>
      </w:r>
      <w:r w:rsidR="00E429AB">
        <w:t>was</w:t>
      </w:r>
      <w:r w:rsidR="006E1E1E">
        <w:t xml:space="preserve"> to test this in physical 3D printed models and add other functionalities to the prototype, which is discussed next. </w:t>
      </w:r>
    </w:p>
    <w:p w:rsidR="005F2997" w:rsidRPr="00B21ACA" w:rsidRDefault="00765F46" w:rsidP="00B21ACA">
      <w:pPr>
        <w:pStyle w:val="Caption"/>
        <w:jc w:val="both"/>
        <w:rPr>
          <w:b w:val="0"/>
          <w:color w:val="000000" w:themeColor="text1"/>
        </w:rPr>
      </w:pPr>
      <w:bookmarkStart w:id="30" w:name="_Ref495099262"/>
      <w:r w:rsidRPr="00CD46FE">
        <w:rPr>
          <w:color w:val="000000" w:themeColor="text1"/>
        </w:rPr>
        <w:t xml:space="preserve">Figure </w:t>
      </w:r>
      <w:r w:rsidR="00F5696A" w:rsidRPr="00CD46FE">
        <w:rPr>
          <w:color w:val="000000" w:themeColor="text1"/>
        </w:rPr>
        <w:fldChar w:fldCharType="begin"/>
      </w:r>
      <w:r w:rsidRPr="00CD46FE">
        <w:rPr>
          <w:color w:val="000000" w:themeColor="text1"/>
        </w:rPr>
        <w:instrText xml:space="preserve"> SEQ Figure \* ARABIC </w:instrText>
      </w:r>
      <w:r w:rsidR="00F5696A" w:rsidRPr="00CD46FE">
        <w:rPr>
          <w:color w:val="000000" w:themeColor="text1"/>
        </w:rPr>
        <w:fldChar w:fldCharType="separate"/>
      </w:r>
      <w:r w:rsidR="00296DB7">
        <w:rPr>
          <w:noProof/>
          <w:color w:val="000000" w:themeColor="text1"/>
        </w:rPr>
        <w:t>10</w:t>
      </w:r>
      <w:r w:rsidR="00F5696A" w:rsidRPr="00CD46FE">
        <w:rPr>
          <w:color w:val="000000" w:themeColor="text1"/>
        </w:rPr>
        <w:fldChar w:fldCharType="end"/>
      </w:r>
      <w:bookmarkEnd w:id="30"/>
      <w:r w:rsidRPr="00CD46FE">
        <w:rPr>
          <w:color w:val="000000" w:themeColor="text1"/>
        </w:rPr>
        <w:t>:</w:t>
      </w:r>
      <w:r w:rsidRPr="00765F46">
        <w:rPr>
          <w:b w:val="0"/>
          <w:color w:val="000000" w:themeColor="text1"/>
        </w:rPr>
        <w:t xml:space="preserve"> 0</w:t>
      </w:r>
      <w:r w:rsidRPr="00765F46">
        <w:rPr>
          <w:b w:val="0"/>
          <w:color w:val="000000" w:themeColor="text1"/>
          <w:vertAlign w:val="superscript"/>
        </w:rPr>
        <w:t>o</w:t>
      </w:r>
      <w:r w:rsidRPr="00765F46">
        <w:rPr>
          <w:b w:val="0"/>
          <w:color w:val="000000" w:themeColor="text1"/>
        </w:rPr>
        <w:t xml:space="preserve"> Endoscope viewing range.</w:t>
      </w:r>
      <w:r>
        <w:rPr>
          <w:b w:val="0"/>
          <w:color w:val="000000" w:themeColor="text1"/>
        </w:rPr>
        <w:t xml:space="preserve"> It shows that in order to reach the boundary of the viewing range, a tool tip would need to be oriented 135</w:t>
      </w:r>
      <w:r w:rsidRPr="00765F46">
        <w:rPr>
          <w:b w:val="0"/>
          <w:color w:val="000000" w:themeColor="text1"/>
          <w:vertAlign w:val="superscript"/>
        </w:rPr>
        <w:t>o</w:t>
      </w:r>
      <w:r>
        <w:rPr>
          <w:b w:val="0"/>
          <w:color w:val="000000" w:themeColor="text1"/>
        </w:rPr>
        <w:t xml:space="preserve"> from straight. </w:t>
      </w:r>
    </w:p>
    <w:p w:rsidR="001077EC" w:rsidRPr="001077EC" w:rsidRDefault="001077EC" w:rsidP="001077EC">
      <w:pPr>
        <w:pStyle w:val="Caption"/>
        <w:keepNext/>
        <w:rPr>
          <w:color w:val="000000" w:themeColor="text1"/>
          <w:sz w:val="22"/>
        </w:rPr>
      </w:pPr>
      <w:bookmarkStart w:id="31" w:name="_Ref495180477"/>
      <w:r w:rsidRPr="001077EC">
        <w:rPr>
          <w:color w:val="000000" w:themeColor="text1"/>
          <w:sz w:val="22"/>
        </w:rPr>
        <w:t xml:space="preserve">Table </w:t>
      </w:r>
      <w:r w:rsidR="00F5696A" w:rsidRPr="001077EC">
        <w:rPr>
          <w:color w:val="000000" w:themeColor="text1"/>
          <w:sz w:val="22"/>
        </w:rPr>
        <w:fldChar w:fldCharType="begin"/>
      </w:r>
      <w:r w:rsidRPr="001077EC">
        <w:rPr>
          <w:color w:val="000000" w:themeColor="text1"/>
          <w:sz w:val="22"/>
        </w:rPr>
        <w:instrText xml:space="preserve"> SEQ Table \* ARABIC </w:instrText>
      </w:r>
      <w:r w:rsidR="00F5696A" w:rsidRPr="001077EC">
        <w:rPr>
          <w:color w:val="000000" w:themeColor="text1"/>
          <w:sz w:val="22"/>
        </w:rPr>
        <w:fldChar w:fldCharType="separate"/>
      </w:r>
      <w:r w:rsidR="00323919">
        <w:rPr>
          <w:noProof/>
          <w:color w:val="000000" w:themeColor="text1"/>
          <w:sz w:val="22"/>
        </w:rPr>
        <w:t>2</w:t>
      </w:r>
      <w:r w:rsidR="00F5696A" w:rsidRPr="001077EC">
        <w:rPr>
          <w:color w:val="000000" w:themeColor="text1"/>
          <w:sz w:val="22"/>
        </w:rPr>
        <w:fldChar w:fldCharType="end"/>
      </w:r>
      <w:bookmarkEnd w:id="31"/>
      <w:r w:rsidRPr="001077EC">
        <w:rPr>
          <w:color w:val="000000" w:themeColor="text1"/>
          <w:sz w:val="22"/>
        </w:rPr>
        <w:t xml:space="preserve">: </w:t>
      </w:r>
      <w:r w:rsidRPr="001077EC">
        <w:rPr>
          <w:b w:val="0"/>
          <w:i/>
          <w:color w:val="000000" w:themeColor="text1"/>
          <w:sz w:val="22"/>
        </w:rPr>
        <w:t>Radius of Curvature and Arc Length Range Calculations</w:t>
      </w:r>
    </w:p>
    <w:tbl>
      <w:tblPr>
        <w:tblStyle w:val="TableGrid"/>
        <w:tblW w:w="0" w:type="auto"/>
        <w:jc w:val="center"/>
        <w:tblLook w:val="04A0"/>
      </w:tblPr>
      <w:tblGrid>
        <w:gridCol w:w="596"/>
        <w:gridCol w:w="4219"/>
        <w:gridCol w:w="4535"/>
      </w:tblGrid>
      <w:tr w:rsidR="001077EC" w:rsidRPr="001077EC" w:rsidTr="003B43DC">
        <w:trPr>
          <w:trHeight w:val="185"/>
          <w:jc w:val="center"/>
        </w:trPr>
        <w:tc>
          <w:tcPr>
            <w:tcW w:w="596" w:type="dxa"/>
          </w:tcPr>
          <w:p w:rsidR="006537CA" w:rsidRPr="001077EC" w:rsidRDefault="006537CA" w:rsidP="00676AC6">
            <w:pPr>
              <w:pStyle w:val="ListParagraph"/>
              <w:ind w:left="0"/>
              <w:jc w:val="both"/>
              <w:rPr>
                <w:b/>
                <w:sz w:val="18"/>
              </w:rPr>
            </w:pPr>
          </w:p>
        </w:tc>
        <w:tc>
          <w:tcPr>
            <w:tcW w:w="4219" w:type="dxa"/>
          </w:tcPr>
          <w:p w:rsidR="006537CA" w:rsidRPr="001077EC" w:rsidRDefault="006537CA" w:rsidP="00676AC6">
            <w:pPr>
              <w:pStyle w:val="ListParagraph"/>
              <w:ind w:left="0"/>
              <w:jc w:val="both"/>
              <w:rPr>
                <w:b/>
                <w:sz w:val="18"/>
              </w:rPr>
            </w:pPr>
            <w:r w:rsidRPr="001077EC">
              <w:rPr>
                <w:b/>
                <w:sz w:val="18"/>
              </w:rPr>
              <w:t>Radius of Curvature (</w:t>
            </w:r>
            <w:proofErr w:type="spellStart"/>
            <w:r w:rsidRPr="001077EC">
              <w:rPr>
                <w:b/>
                <w:sz w:val="18"/>
              </w:rPr>
              <w:t>Rc</w:t>
            </w:r>
            <w:proofErr w:type="spellEnd"/>
            <w:r w:rsidRPr="001077EC">
              <w:rPr>
                <w:b/>
                <w:sz w:val="18"/>
              </w:rPr>
              <w:t>)</w:t>
            </w:r>
          </w:p>
        </w:tc>
        <w:tc>
          <w:tcPr>
            <w:tcW w:w="4535" w:type="dxa"/>
          </w:tcPr>
          <w:p w:rsidR="006537CA" w:rsidRPr="001077EC" w:rsidRDefault="006537CA" w:rsidP="00676AC6">
            <w:pPr>
              <w:pStyle w:val="ListParagraph"/>
              <w:ind w:left="0"/>
              <w:jc w:val="both"/>
              <w:rPr>
                <w:b/>
                <w:sz w:val="18"/>
              </w:rPr>
            </w:pPr>
            <w:r w:rsidRPr="001077EC">
              <w:rPr>
                <w:b/>
                <w:sz w:val="18"/>
              </w:rPr>
              <w:t>Arc Length (s)</w:t>
            </w:r>
          </w:p>
        </w:tc>
      </w:tr>
      <w:tr w:rsidR="001077EC" w:rsidRPr="001077EC" w:rsidTr="005C7709">
        <w:trPr>
          <w:trHeight w:val="438"/>
          <w:jc w:val="center"/>
        </w:trPr>
        <w:tc>
          <w:tcPr>
            <w:tcW w:w="596" w:type="dxa"/>
          </w:tcPr>
          <w:p w:rsidR="006537CA" w:rsidRPr="001077EC" w:rsidRDefault="006537CA" w:rsidP="00676AC6">
            <w:pPr>
              <w:pStyle w:val="ListParagraph"/>
              <w:ind w:left="0"/>
              <w:jc w:val="both"/>
              <w:rPr>
                <w:sz w:val="18"/>
              </w:rPr>
            </w:pPr>
            <w:r w:rsidRPr="001077EC">
              <w:rPr>
                <w:sz w:val="18"/>
              </w:rPr>
              <w:t>Min</w:t>
            </w:r>
          </w:p>
        </w:tc>
        <w:tc>
          <w:tcPr>
            <w:tcW w:w="4219" w:type="dxa"/>
          </w:tcPr>
          <w:p w:rsidR="006537CA" w:rsidRPr="001077EC" w:rsidRDefault="006537CA" w:rsidP="00676AC6">
            <w:pPr>
              <w:pStyle w:val="ListParagraph"/>
              <w:ind w:left="0"/>
              <w:jc w:val="both"/>
              <w:rPr>
                <w:sz w:val="18"/>
              </w:rPr>
            </w:pPr>
            <w:proofErr w:type="spellStart"/>
            <w:r w:rsidRPr="001077EC">
              <w:rPr>
                <w:sz w:val="18"/>
              </w:rPr>
              <w:t>Rcmin</w:t>
            </w:r>
            <w:proofErr w:type="spellEnd"/>
            <w:r w:rsidRPr="001077EC">
              <w:rPr>
                <w:sz w:val="18"/>
              </w:rPr>
              <w:t xml:space="preserve"> = 2*Ro = </w:t>
            </w:r>
            <w:r w:rsidRPr="001077EC">
              <w:rPr>
                <w:b/>
                <w:sz w:val="18"/>
              </w:rPr>
              <w:t>1.24mm</w:t>
            </w:r>
          </w:p>
          <w:p w:rsidR="006537CA" w:rsidRPr="001077EC" w:rsidRDefault="006537CA" w:rsidP="00676AC6">
            <w:pPr>
              <w:pStyle w:val="ListParagraph"/>
              <w:ind w:left="0"/>
              <w:jc w:val="both"/>
              <w:rPr>
                <w:sz w:val="18"/>
              </w:rPr>
            </w:pPr>
            <w:proofErr w:type="spellStart"/>
            <w:r w:rsidRPr="001077EC">
              <w:rPr>
                <w:sz w:val="18"/>
              </w:rPr>
              <w:t>Smin</w:t>
            </w:r>
            <w:proofErr w:type="spellEnd"/>
            <w:r w:rsidRPr="001077EC">
              <w:rPr>
                <w:sz w:val="18"/>
              </w:rPr>
              <w:t xml:space="preserve"> = minimum arc length</w:t>
            </w:r>
          </w:p>
          <w:p w:rsidR="006537CA" w:rsidRPr="001077EC" w:rsidRDefault="006537CA" w:rsidP="00676AC6">
            <w:pPr>
              <w:pStyle w:val="ListParagraph"/>
              <w:ind w:left="0"/>
              <w:jc w:val="both"/>
              <w:rPr>
                <w:sz w:val="18"/>
              </w:rPr>
            </w:pPr>
            <w:r w:rsidRPr="001077EC">
              <w:rPr>
                <w:sz w:val="18"/>
              </w:rPr>
              <w:t xml:space="preserve">Ro = outer radius of </w:t>
            </w:r>
            <w:proofErr w:type="spellStart"/>
            <w:r w:rsidRPr="001077EC">
              <w:rPr>
                <w:sz w:val="18"/>
              </w:rPr>
              <w:t>NiTi</w:t>
            </w:r>
            <w:proofErr w:type="spellEnd"/>
            <w:r w:rsidRPr="001077EC">
              <w:rPr>
                <w:sz w:val="18"/>
              </w:rPr>
              <w:t xml:space="preserve"> tube</w:t>
            </w:r>
          </w:p>
        </w:tc>
        <w:tc>
          <w:tcPr>
            <w:tcW w:w="4535" w:type="dxa"/>
          </w:tcPr>
          <w:p w:rsidR="006537CA" w:rsidRPr="001077EC" w:rsidRDefault="006537CA" w:rsidP="00676AC6">
            <w:pPr>
              <w:pStyle w:val="ListParagraph"/>
              <w:ind w:left="0"/>
              <w:jc w:val="both"/>
              <w:rPr>
                <w:sz w:val="18"/>
              </w:rPr>
            </w:pPr>
            <w:r w:rsidRPr="001077EC">
              <w:rPr>
                <w:sz w:val="18"/>
              </w:rPr>
              <w:t>S = r</w:t>
            </w:r>
            <w:r w:rsidRPr="001077EC">
              <w:rPr>
                <w:sz w:val="18"/>
              </w:rPr>
              <w:sym w:font="Symbol" w:char="F071"/>
            </w:r>
          </w:p>
          <w:p w:rsidR="006537CA" w:rsidRPr="001077EC" w:rsidRDefault="006537CA" w:rsidP="00676AC6">
            <w:pPr>
              <w:pStyle w:val="ListParagraph"/>
              <w:ind w:left="0"/>
              <w:jc w:val="both"/>
              <w:rPr>
                <w:sz w:val="18"/>
              </w:rPr>
            </w:pPr>
            <w:r w:rsidRPr="001077EC">
              <w:rPr>
                <w:sz w:val="18"/>
              </w:rPr>
              <w:t xml:space="preserve">S = 1.24*3pi/4 = </w:t>
            </w:r>
            <w:r w:rsidRPr="001077EC">
              <w:rPr>
                <w:b/>
                <w:sz w:val="18"/>
              </w:rPr>
              <w:t>2.92mm</w:t>
            </w:r>
          </w:p>
          <w:p w:rsidR="006537CA" w:rsidRPr="001077EC" w:rsidRDefault="006537CA" w:rsidP="00676AC6">
            <w:pPr>
              <w:pStyle w:val="ListParagraph"/>
              <w:ind w:left="0"/>
              <w:jc w:val="both"/>
              <w:rPr>
                <w:sz w:val="18"/>
              </w:rPr>
            </w:pPr>
            <w:r w:rsidRPr="001077EC">
              <w:rPr>
                <w:sz w:val="18"/>
              </w:rPr>
              <w:t xml:space="preserve">To achieve bending </w:t>
            </w:r>
            <w:r w:rsidRPr="005C7709">
              <w:rPr>
                <w:sz w:val="18"/>
              </w:rPr>
              <w:t>angle = 135deg.</w:t>
            </w:r>
            <w:r w:rsidRPr="001077EC">
              <w:rPr>
                <w:sz w:val="18"/>
              </w:rPr>
              <w:t xml:space="preserve"> To reach the boundary of the 0deg endoscope field of view</w:t>
            </w:r>
          </w:p>
        </w:tc>
      </w:tr>
      <w:tr w:rsidR="001077EC" w:rsidRPr="001077EC" w:rsidTr="00E173B1">
        <w:trPr>
          <w:trHeight w:val="395"/>
          <w:jc w:val="center"/>
        </w:trPr>
        <w:tc>
          <w:tcPr>
            <w:tcW w:w="596" w:type="dxa"/>
          </w:tcPr>
          <w:p w:rsidR="006537CA" w:rsidRPr="001077EC" w:rsidRDefault="006537CA" w:rsidP="00676AC6">
            <w:pPr>
              <w:pStyle w:val="ListParagraph"/>
              <w:ind w:left="0"/>
              <w:jc w:val="both"/>
              <w:rPr>
                <w:sz w:val="18"/>
              </w:rPr>
            </w:pPr>
            <w:r w:rsidRPr="001077EC">
              <w:rPr>
                <w:sz w:val="18"/>
              </w:rPr>
              <w:t>Max</w:t>
            </w:r>
          </w:p>
        </w:tc>
        <w:tc>
          <w:tcPr>
            <w:tcW w:w="4219" w:type="dxa"/>
          </w:tcPr>
          <w:p w:rsidR="006537CA" w:rsidRPr="001077EC" w:rsidRDefault="006537CA" w:rsidP="00676AC6">
            <w:pPr>
              <w:pStyle w:val="ListParagraph"/>
              <w:ind w:left="0"/>
              <w:jc w:val="both"/>
              <w:rPr>
                <w:sz w:val="18"/>
              </w:rPr>
            </w:pPr>
            <w:r w:rsidRPr="001077EC">
              <w:rPr>
                <w:sz w:val="18"/>
              </w:rPr>
              <w:t>S=</w:t>
            </w:r>
            <w:proofErr w:type="spellStart"/>
            <w:r w:rsidRPr="001077EC">
              <w:rPr>
                <w:sz w:val="18"/>
              </w:rPr>
              <w:t>Rc</w:t>
            </w:r>
            <w:proofErr w:type="spellEnd"/>
            <w:r w:rsidRPr="001077EC">
              <w:rPr>
                <w:sz w:val="18"/>
              </w:rPr>
              <w:t>*</w:t>
            </w:r>
            <w:r w:rsidRPr="001077EC">
              <w:rPr>
                <w:sz w:val="18"/>
              </w:rPr>
              <w:sym w:font="Symbol" w:char="F071"/>
            </w:r>
          </w:p>
          <w:p w:rsidR="006537CA" w:rsidRPr="001077EC" w:rsidRDefault="006537CA" w:rsidP="00676AC6">
            <w:pPr>
              <w:pStyle w:val="ListParagraph"/>
              <w:ind w:left="0"/>
              <w:jc w:val="both"/>
              <w:rPr>
                <w:sz w:val="18"/>
              </w:rPr>
            </w:pPr>
            <w:proofErr w:type="spellStart"/>
            <w:r w:rsidRPr="001077EC">
              <w:rPr>
                <w:sz w:val="18"/>
              </w:rPr>
              <w:lastRenderedPageBreak/>
              <w:t>Rc</w:t>
            </w:r>
            <w:proofErr w:type="spellEnd"/>
            <w:r w:rsidRPr="001077EC">
              <w:rPr>
                <w:sz w:val="18"/>
              </w:rPr>
              <w:t xml:space="preserve"> = s/</w:t>
            </w:r>
            <w:r w:rsidRPr="001077EC">
              <w:rPr>
                <w:sz w:val="18"/>
              </w:rPr>
              <w:sym w:font="Symbol" w:char="F071"/>
            </w:r>
            <w:r w:rsidRPr="001077EC">
              <w:rPr>
                <w:sz w:val="18"/>
              </w:rPr>
              <w:t xml:space="preserve"> = 7.5/(3*pi/4) = </w:t>
            </w:r>
            <w:r w:rsidRPr="001077EC">
              <w:rPr>
                <w:b/>
                <w:sz w:val="18"/>
              </w:rPr>
              <w:t>3.18mm</w:t>
            </w:r>
          </w:p>
        </w:tc>
        <w:tc>
          <w:tcPr>
            <w:tcW w:w="4535" w:type="dxa"/>
          </w:tcPr>
          <w:p w:rsidR="006537CA" w:rsidRPr="001077EC" w:rsidRDefault="006537CA" w:rsidP="00676AC6">
            <w:pPr>
              <w:pStyle w:val="ListParagraph"/>
              <w:ind w:left="0"/>
              <w:jc w:val="both"/>
              <w:rPr>
                <w:sz w:val="18"/>
              </w:rPr>
            </w:pPr>
            <w:r w:rsidRPr="001077EC">
              <w:rPr>
                <w:b/>
                <w:sz w:val="18"/>
              </w:rPr>
              <w:lastRenderedPageBreak/>
              <w:t>7.5mm</w:t>
            </w:r>
            <w:r w:rsidRPr="001077EC">
              <w:rPr>
                <w:sz w:val="18"/>
              </w:rPr>
              <w:t xml:space="preserve">: distance between promontory (bony boundary of </w:t>
            </w:r>
            <w:r w:rsidRPr="001077EC">
              <w:rPr>
                <w:sz w:val="18"/>
              </w:rPr>
              <w:lastRenderedPageBreak/>
              <w:t>middle ear) and tympanic spine*</w:t>
            </w:r>
          </w:p>
        </w:tc>
      </w:tr>
    </w:tbl>
    <w:p w:rsidR="00C675D5" w:rsidRPr="00C675D5" w:rsidRDefault="00C675D5" w:rsidP="00C675D5">
      <w:bookmarkStart w:id="32" w:name="_Ref495181052"/>
      <w:r>
        <w:rPr>
          <w:noProof/>
          <w:lang w:val="en-CA" w:eastAsia="en-CA" w:bidi="ar-SA"/>
        </w:rPr>
        <w:lastRenderedPageBreak/>
        <w:drawing>
          <wp:anchor distT="0" distB="0" distL="114300" distR="114300" simplePos="0" relativeHeight="251687936" behindDoc="0" locked="0" layoutInCell="1" allowOverlap="1">
            <wp:simplePos x="0" y="0"/>
            <wp:positionH relativeFrom="column">
              <wp:posOffset>17145</wp:posOffset>
            </wp:positionH>
            <wp:positionV relativeFrom="paragraph">
              <wp:posOffset>285750</wp:posOffset>
            </wp:positionV>
            <wp:extent cx="2982595" cy="2078355"/>
            <wp:effectExtent l="0" t="0" r="0" b="0"/>
            <wp:wrapSquare wrapText="bothSides"/>
            <wp:docPr id="24" name="Picture 24" descr="Committee%20Meeting/arc%20length%20r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ittee%20Meeting/arc%20length%20range.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982595" cy="2078355"/>
                    </a:xfrm>
                    <a:prstGeom prst="rect">
                      <a:avLst/>
                    </a:prstGeom>
                    <a:noFill/>
                    <a:ln>
                      <a:noFill/>
                    </a:ln>
                  </pic:spPr>
                </pic:pic>
              </a:graphicData>
            </a:graphic>
          </wp:anchor>
        </w:drawing>
      </w:r>
    </w:p>
    <w:p w:rsidR="005F2D9A" w:rsidRPr="005F2D9A" w:rsidRDefault="005F2D9A" w:rsidP="005F2D9A">
      <w:pPr>
        <w:pStyle w:val="Caption"/>
        <w:rPr>
          <w:b w:val="0"/>
          <w:color w:val="000000" w:themeColor="text1"/>
          <w:sz w:val="22"/>
          <w:szCs w:val="22"/>
        </w:rPr>
      </w:pPr>
      <w:r w:rsidRPr="00740A1A">
        <w:rPr>
          <w:color w:val="000000" w:themeColor="text1"/>
        </w:rPr>
        <w:t xml:space="preserve">Figure </w:t>
      </w:r>
      <w:r w:rsidR="00F5696A" w:rsidRPr="00740A1A">
        <w:rPr>
          <w:color w:val="000000" w:themeColor="text1"/>
        </w:rPr>
        <w:fldChar w:fldCharType="begin"/>
      </w:r>
      <w:r w:rsidRPr="00740A1A">
        <w:rPr>
          <w:color w:val="000000" w:themeColor="text1"/>
        </w:rPr>
        <w:instrText xml:space="preserve"> SEQ Figure \* ARABIC </w:instrText>
      </w:r>
      <w:r w:rsidR="00F5696A" w:rsidRPr="00740A1A">
        <w:rPr>
          <w:color w:val="000000" w:themeColor="text1"/>
        </w:rPr>
        <w:fldChar w:fldCharType="separate"/>
      </w:r>
      <w:r w:rsidR="00296DB7">
        <w:rPr>
          <w:noProof/>
          <w:color w:val="000000" w:themeColor="text1"/>
        </w:rPr>
        <w:t>11</w:t>
      </w:r>
      <w:r w:rsidR="00F5696A" w:rsidRPr="00740A1A">
        <w:rPr>
          <w:color w:val="000000" w:themeColor="text1"/>
        </w:rPr>
        <w:fldChar w:fldCharType="end"/>
      </w:r>
      <w:bookmarkEnd w:id="32"/>
      <w:r w:rsidRPr="00740A1A">
        <w:rPr>
          <w:color w:val="000000" w:themeColor="text1"/>
        </w:rPr>
        <w:t>:</w:t>
      </w:r>
      <w:r w:rsidRPr="005F2D9A">
        <w:rPr>
          <w:b w:val="0"/>
          <w:color w:val="000000" w:themeColor="text1"/>
        </w:rPr>
        <w:t xml:space="preserve"> Image showing middle ear anatomy. The </w:t>
      </w:r>
      <w:r w:rsidR="00C675D5">
        <w:rPr>
          <w:b w:val="0"/>
          <w:color w:val="000000" w:themeColor="text1"/>
        </w:rPr>
        <w:t>red</w:t>
      </w:r>
      <w:r w:rsidRPr="005F2D9A">
        <w:rPr>
          <w:b w:val="0"/>
          <w:color w:val="000000" w:themeColor="text1"/>
        </w:rPr>
        <w:t xml:space="preserve"> arrow shows the approximate distance between the tympanic spine and the promontory</w:t>
      </w:r>
      <w:r w:rsidR="001210CE">
        <w:rPr>
          <w:b w:val="0"/>
          <w:color w:val="000000" w:themeColor="text1"/>
        </w:rPr>
        <w:t xml:space="preserve"> </w:t>
      </w:r>
      <w:r w:rsidR="00F5696A">
        <w:rPr>
          <w:b w:val="0"/>
          <w:color w:val="000000" w:themeColor="text1"/>
        </w:rPr>
        <w:fldChar w:fldCharType="begin" w:fldLock="1"/>
      </w:r>
      <w:r w:rsidR="00376A85">
        <w:rPr>
          <w:b w:val="0"/>
          <w:color w:val="000000" w:themeColor="text1"/>
        </w:rPr>
        <w:instrText>ADDIN CSL_CITATION { "citationItems" : [ { "id" : "ITEM-1", "itemData" : { "URL" : "https://www.slideshare.net/dr_razal/anatomy-of-middle-ear-54308120", "accessed" : { "date-parts" : [ [ "2017", "10", "7" ] ] }, "author" : [ { "dropping-particle" : "", "family" : "Sherif", "given" : "Razal M.", "non-dropping-particle" : "", "parse-names" : false, "suffix" : "" } ], "id" : "ITEM-1", "issued" : { "date-parts" : [ [ "2015" ] ] }, "page" : "4", "title" : "The Middle Ear Cleft", "type" : "webpage" }, "uris" : [ "http://www.mendeley.com/documents/?uuid=214c7857-430f-41d6-92ad-89743d1968b7" ] } ], "mendeley" : { "formattedCitation" : "[28]", "plainTextFormattedCitation" : "[28]", "previouslyFormattedCitation" : "[27]" }, "properties" : { "noteIndex" : 0 }, "schema" : "https://github.com/citation-style-language/schema/raw/master/csl-citation.json" }</w:instrText>
      </w:r>
      <w:r w:rsidR="00F5696A">
        <w:rPr>
          <w:b w:val="0"/>
          <w:color w:val="000000" w:themeColor="text1"/>
        </w:rPr>
        <w:fldChar w:fldCharType="separate"/>
      </w:r>
      <w:r w:rsidR="00376A85" w:rsidRPr="00376A85">
        <w:rPr>
          <w:b w:val="0"/>
          <w:noProof/>
          <w:color w:val="000000" w:themeColor="text1"/>
        </w:rPr>
        <w:t>[28]</w:t>
      </w:r>
      <w:r w:rsidR="00F5696A">
        <w:rPr>
          <w:b w:val="0"/>
          <w:color w:val="000000" w:themeColor="text1"/>
        </w:rPr>
        <w:fldChar w:fldCharType="end"/>
      </w:r>
      <w:r w:rsidRPr="005F2D9A">
        <w:rPr>
          <w:b w:val="0"/>
          <w:color w:val="000000" w:themeColor="text1"/>
        </w:rPr>
        <w:t>.</w:t>
      </w:r>
    </w:p>
    <w:p w:rsidR="00C10080" w:rsidRDefault="00C10080" w:rsidP="002F13D2">
      <w:pPr>
        <w:pStyle w:val="Heading2"/>
        <w:rPr>
          <w:lang w:val="en-CA"/>
        </w:rPr>
      </w:pPr>
    </w:p>
    <w:p w:rsidR="00C10080" w:rsidRDefault="00C10080" w:rsidP="002F13D2">
      <w:pPr>
        <w:pStyle w:val="Heading2"/>
        <w:rPr>
          <w:lang w:val="en-CA"/>
        </w:rPr>
      </w:pPr>
    </w:p>
    <w:p w:rsidR="00C10080" w:rsidRDefault="00C10080" w:rsidP="002F13D2">
      <w:pPr>
        <w:pStyle w:val="Heading2"/>
        <w:rPr>
          <w:lang w:val="en-CA"/>
        </w:rPr>
      </w:pPr>
    </w:p>
    <w:p w:rsidR="00DC194B" w:rsidRDefault="00DC194B" w:rsidP="002F13D2">
      <w:pPr>
        <w:pStyle w:val="Heading2"/>
        <w:rPr>
          <w:lang w:val="en-CA"/>
        </w:rPr>
      </w:pPr>
    </w:p>
    <w:p w:rsidR="00DC194B" w:rsidRDefault="00DC194B" w:rsidP="002F13D2">
      <w:pPr>
        <w:pStyle w:val="Heading2"/>
        <w:rPr>
          <w:lang w:val="en-CA"/>
        </w:rPr>
      </w:pPr>
    </w:p>
    <w:p w:rsidR="002F13D2" w:rsidRDefault="00F05118" w:rsidP="002F13D2">
      <w:pPr>
        <w:pStyle w:val="Heading2"/>
        <w:rPr>
          <w:lang w:val="en-CA"/>
        </w:rPr>
      </w:pPr>
      <w:r>
        <w:rPr>
          <w:lang w:val="en-CA"/>
        </w:rPr>
        <w:t xml:space="preserve">3.1.3.2. </w:t>
      </w:r>
      <w:r w:rsidR="002F13D2">
        <w:rPr>
          <w:lang w:val="en-CA"/>
        </w:rPr>
        <w:t>Objective 2: Suction Instrument</w:t>
      </w:r>
    </w:p>
    <w:p w:rsidR="007D26E9" w:rsidRDefault="00F5696A" w:rsidP="00E429AB">
      <w:pPr>
        <w:rPr>
          <w:b/>
        </w:rPr>
      </w:pPr>
      <w:r w:rsidRPr="00F5696A">
        <w:rPr>
          <w:noProof/>
          <w:lang w:bidi="ar-SA"/>
        </w:rPr>
        <w:pict>
          <v:group id="Group 9" o:spid="_x0000_s1041" style="position:absolute;margin-left:97.5pt;margin-top:91.45pt;width:335.5pt;height:232.1pt;z-index:251693056;mso-width-relative:margin;mso-height-relative:margin" coordorigin="-598825,-1" coordsize="4260962,294831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">
            <v:shape id="Picture 27" o:spid="_x0000_s1042" type="#_x0000_t75" alt="Committee%20Meeting/suction%20tool%20assembly.png" style="position:absolute;left:-598825;top:-1;width:4260962;height:2651108;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c&#10;apDDAAAA2wAAAA8AAABkcnMvZG93bnJldi54bWxEj8FqwzAQRO+B/oPYQi+hkeNAUlzLoWlayLWO&#10;L7kt1tY2tVZGUmz376tAoMdhZt4w+X42vRjJ+c6ygvUqAUFcW91xo6A6fz6/gPABWWNvmRT8kod9&#10;8bDIMdN24i8ay9CICGGfoYI2hCGT0tctGfQrOxBH79s6gyFK10jtcIpw08s0SbbSYMdxocWB3luq&#10;f8qrUXA8Hz6OQWt2KU/LTdVcq/GyVOrpcX57BRFoDv/he/ukFaQ7uH2JP0AW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pxqkMMAAADbAAAADwAAAAAAAAAAAAAAAACcAgAA&#10;ZHJzL2Rvd25yZXYueG1sUEsFBgAAAAAEAAQA9wAAAIwDAAAAAA==&#10;">
              <v:imagedata r:id="rId22" o:title="suction%20tool%20assembly"/>
              <v:path arrowok="t"/>
            </v:shape>
            <v:shape id="Text Box 8" o:spid="_x0000_s1043" type="#_x0000_t202" style="position:absolute;left:-147872;top:2741936;width:3440430;height:20637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" stroked="f">
              <v:textbox inset="0,0,0,0">
                <w:txbxContent>
                  <w:p w:rsidR="00E429AB" w:rsidRPr="003F1257" w:rsidRDefault="00E429AB" w:rsidP="00E429AB">
                    <w:pPr>
                      <w:pStyle w:val="Caption"/>
                      <w:rPr>
                        <w:noProof/>
                        <w:sz w:val="22"/>
                        <w:szCs w:val="22"/>
                      </w:rPr>
                    </w:pPr>
                    <w:bookmarkStart w:id="33" w:name="_Ref495409572"/>
                    <w:r w:rsidRPr="00DC194B">
                      <w:rPr>
                        <w:color w:val="auto"/>
                      </w:rPr>
                      <w:t xml:space="preserve">Figure </w:t>
                    </w:r>
                    <w:r w:rsidR="00F5696A" w:rsidRPr="00DC194B">
                      <w:rPr>
                        <w:color w:val="auto"/>
                      </w:rPr>
                      <w:fldChar w:fldCharType="begin"/>
                    </w:r>
                    <w:r w:rsidRPr="00DC194B">
                      <w:rPr>
                        <w:color w:val="auto"/>
                      </w:rPr>
                      <w:instrText xml:space="preserve"> SEQ Figure \* ARABIC </w:instrText>
                    </w:r>
                    <w:r w:rsidR="00F5696A" w:rsidRPr="00DC194B">
                      <w:rPr>
                        <w:color w:val="auto"/>
                      </w:rPr>
                      <w:fldChar w:fldCharType="separate"/>
                    </w:r>
                    <w:r w:rsidRPr="00DC194B">
                      <w:rPr>
                        <w:color w:val="auto"/>
                      </w:rPr>
                      <w:t>12</w:t>
                    </w:r>
                    <w:r w:rsidR="00F5696A" w:rsidRPr="00DC194B">
                      <w:rPr>
                        <w:color w:val="auto"/>
                      </w:rPr>
                      <w:fldChar w:fldCharType="end"/>
                    </w:r>
                    <w:bookmarkEnd w:id="33"/>
                    <w:r w:rsidRPr="00DC194B">
                      <w:rPr>
                        <w:color w:val="auto"/>
                      </w:rPr>
                      <w:t>:</w:t>
                    </w:r>
                    <w:r w:rsidRPr="00E429AB">
                      <w:rPr>
                        <w:b w:val="0"/>
                        <w:color w:val="auto"/>
                      </w:rPr>
                      <w:t xml:space="preserve"> </w:t>
                    </w:r>
                    <w:r w:rsidRPr="00B71E14">
                      <w:rPr>
                        <w:b w:val="0"/>
                        <w:color w:val="auto"/>
                      </w:rPr>
                      <w:t>Outlines the components in the suction tool prototype.</w:t>
                    </w:r>
                  </w:p>
                </w:txbxContent>
              </v:textbox>
            </v:shape>
            <w10:wrap type="square"/>
          </v:group>
        </w:pict>
      </w:r>
      <w:r w:rsidR="00C91AC0">
        <w:rPr>
          <w:lang w:val="en-CA"/>
        </w:rPr>
        <w:tab/>
      </w:r>
      <w:r w:rsidR="00E173B1">
        <w:rPr>
          <w:lang w:val="en-CA"/>
        </w:rPr>
        <w:t xml:space="preserve">This instrument incorporates the wrist, and is therefore steerable, with the added functionality of suction. Plastic tubing is attached to the shaft and runs along the handle of the instrument and terminates at a connector which is connected to a </w:t>
      </w:r>
      <w:proofErr w:type="spellStart"/>
      <w:r w:rsidR="00E173B1">
        <w:rPr>
          <w:lang w:val="en-CA"/>
        </w:rPr>
        <w:t>luer</w:t>
      </w:r>
      <w:proofErr w:type="spellEnd"/>
      <w:r w:rsidR="00E173B1">
        <w:rPr>
          <w:lang w:val="en-CA"/>
        </w:rPr>
        <w:t xml:space="preserve"> lock. The </w:t>
      </w:r>
      <w:proofErr w:type="spellStart"/>
      <w:r w:rsidR="00E173B1">
        <w:rPr>
          <w:lang w:val="en-CA"/>
        </w:rPr>
        <w:t>luer</w:t>
      </w:r>
      <w:proofErr w:type="spellEnd"/>
      <w:r w:rsidR="00E173B1">
        <w:rPr>
          <w:lang w:val="en-CA"/>
        </w:rPr>
        <w:t xml:space="preserve"> lock allows the suction instrument to be connected to the suction port in the operating room. The zoomed in section of </w:t>
      </w:r>
      <w:fldSimple w:instr=" REF _Ref495409572 \h  \* MERGEFORMAT ">
        <w:r w:rsidR="00E429AB" w:rsidRPr="00C91AC0">
          <w:rPr>
            <w:lang w:val="en-CA"/>
          </w:rPr>
          <w:t>Figure 12</w:t>
        </w:r>
      </w:fldSimple>
      <w:r w:rsidR="00E429AB">
        <w:rPr>
          <w:lang w:val="en-CA"/>
        </w:rPr>
        <w:t xml:space="preserve"> </w:t>
      </w:r>
      <w:r w:rsidR="00E173B1">
        <w:rPr>
          <w:lang w:val="en-CA"/>
        </w:rPr>
        <w:t>shows that the ca</w:t>
      </w:r>
      <w:r w:rsidR="00EE0122">
        <w:rPr>
          <w:lang w:val="en-CA"/>
        </w:rPr>
        <w:t>ble exits the tubing and is accessible to be</w:t>
      </w:r>
      <w:r w:rsidR="00E173B1">
        <w:rPr>
          <w:lang w:val="en-CA"/>
        </w:rPr>
        <w:t xml:space="preserve"> secured in the </w:t>
      </w:r>
      <w:r w:rsidR="00197B94">
        <w:rPr>
          <w:lang w:val="en-CA"/>
        </w:rPr>
        <w:t>finger</w:t>
      </w:r>
      <w:r w:rsidR="00E173B1">
        <w:rPr>
          <w:lang w:val="en-CA"/>
        </w:rPr>
        <w:t xml:space="preserve"> piece. The suction instrument is able to suction liquid. Further testing will compare the suction power with the 19 gauge sucker and Panetti instruments. </w:t>
      </w:r>
      <w:bookmarkStart w:id="34" w:name="_Ref494934201"/>
    </w:p>
    <w:bookmarkEnd w:id="34"/>
    <w:p w:rsidR="00E173B1" w:rsidRDefault="00E173B1" w:rsidP="007D26E9">
      <w:pPr>
        <w:pStyle w:val="Caption"/>
        <w:jc w:val="both"/>
        <w:rPr>
          <w:b w:val="0"/>
          <w:color w:val="auto"/>
        </w:rPr>
      </w:pPr>
    </w:p>
    <w:p w:rsidR="00626B94" w:rsidRDefault="00626B94" w:rsidP="007D26E9">
      <w:pPr>
        <w:pStyle w:val="Heading2"/>
        <w:rPr>
          <w:lang w:val="en-CA"/>
        </w:rPr>
      </w:pPr>
    </w:p>
    <w:p w:rsidR="00626B94" w:rsidRDefault="00626B94" w:rsidP="007D26E9">
      <w:pPr>
        <w:pStyle w:val="Heading2"/>
        <w:rPr>
          <w:lang w:val="en-CA"/>
        </w:rPr>
      </w:pPr>
    </w:p>
    <w:p w:rsidR="00E429AB" w:rsidRDefault="00E429AB" w:rsidP="007D26E9">
      <w:pPr>
        <w:pStyle w:val="Heading2"/>
        <w:rPr>
          <w:lang w:val="en-CA"/>
        </w:rPr>
      </w:pPr>
    </w:p>
    <w:p w:rsidR="00E429AB" w:rsidRDefault="00E429AB" w:rsidP="007D26E9">
      <w:pPr>
        <w:pStyle w:val="Heading2"/>
        <w:rPr>
          <w:lang w:val="en-CA"/>
        </w:rPr>
      </w:pPr>
    </w:p>
    <w:p w:rsidR="00E429AB" w:rsidRDefault="00E429AB" w:rsidP="007D26E9">
      <w:pPr>
        <w:pStyle w:val="Heading2"/>
        <w:rPr>
          <w:lang w:val="en-CA"/>
        </w:rPr>
      </w:pPr>
    </w:p>
    <w:p w:rsidR="00E429AB" w:rsidRDefault="00E429AB" w:rsidP="007D26E9">
      <w:pPr>
        <w:pStyle w:val="Heading2"/>
        <w:rPr>
          <w:lang w:val="en-CA"/>
        </w:rPr>
      </w:pPr>
    </w:p>
    <w:p w:rsidR="00DC194B" w:rsidRDefault="00DC194B" w:rsidP="007D26E9">
      <w:pPr>
        <w:pStyle w:val="Heading2"/>
        <w:rPr>
          <w:lang w:val="en-CA"/>
        </w:rPr>
      </w:pPr>
    </w:p>
    <w:p w:rsidR="00DC194B" w:rsidRDefault="00DC194B" w:rsidP="007D26E9">
      <w:pPr>
        <w:pStyle w:val="Heading2"/>
        <w:rPr>
          <w:lang w:val="en-CA"/>
        </w:rPr>
      </w:pPr>
    </w:p>
    <w:p w:rsidR="00DC194B" w:rsidRDefault="00DC194B" w:rsidP="007D26E9">
      <w:pPr>
        <w:pStyle w:val="Heading2"/>
        <w:rPr>
          <w:lang w:val="en-CA"/>
        </w:rPr>
      </w:pPr>
    </w:p>
    <w:p w:rsidR="00DC194B" w:rsidRDefault="00DC194B" w:rsidP="007D26E9">
      <w:pPr>
        <w:pStyle w:val="Heading2"/>
        <w:rPr>
          <w:lang w:val="en-CA"/>
        </w:rPr>
      </w:pPr>
    </w:p>
    <w:p w:rsidR="007D26E9" w:rsidRDefault="007D26E9" w:rsidP="007D26E9">
      <w:pPr>
        <w:pStyle w:val="Heading2"/>
        <w:rPr>
          <w:lang w:val="en-CA"/>
        </w:rPr>
      </w:pPr>
      <w:r>
        <w:rPr>
          <w:lang w:val="en-CA"/>
        </w:rPr>
        <w:t xml:space="preserve">3.1.3.3. Objective 3: Laser </w:t>
      </w:r>
      <w:r w:rsidR="00E805B0">
        <w:rPr>
          <w:lang w:val="en-CA"/>
        </w:rPr>
        <w:t xml:space="preserve">Fibre </w:t>
      </w:r>
      <w:r>
        <w:rPr>
          <w:lang w:val="en-CA"/>
        </w:rPr>
        <w:t>Instrument</w:t>
      </w:r>
    </w:p>
    <w:p w:rsidR="00CA655F" w:rsidRPr="00754889" w:rsidRDefault="00F5696A" w:rsidP="00754889">
      <w:r w:rsidRPr="00F5696A">
        <w:rPr>
          <w:b/>
          <w:noProof/>
          <w:lang w:bidi="ar-SA"/>
        </w:rPr>
        <w:pict>
          <v:group id="Group 26" o:spid="_x0000_s1044" style="position:absolute;margin-left:97.2pt;margin-top:36.2pt;width:366.6pt;height:167.05pt;z-index:251696128;mso-height-relative:margin" coordorigin="-82634,-8229" coordsize="4659630,21223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">
            <v:shape id="Picture 25" o:spid="_x0000_s1045" type="#_x0000_t75" alt="Committee%20Meeting/laser%20tool%20assembly.png" style="position:absolute;left:-3190;top:-8229;width:4187810;height:1835947;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2x&#10;YgnEAAAA2wAAAA8AAABkcnMvZG93bnJldi54bWxEj09rwkAUxO9Cv8PyCt50E61SUlcRQdCb/wjt&#10;7TX7moRm34bdrUY/fVcQPA4z8xtmtuhMI87kfG1ZQTpMQBAXVtdcKjgd14N3ED4ga2wsk4IreVjM&#10;X3ozzLS98J7Oh1CKCGGfoYIqhDaT0hcVGfRD2xJH78c6gyFKV0rt8BLhppGjJJlKgzXHhQpbWlVU&#10;/B7+jILcp+N0fwtvn7y6fe+W7ovX+Vap/mu3/AARqAvP8KO90QpGE7h/iT9Azv8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2xYgnEAAAA2wAAAA8AAAAAAAAAAAAAAAAAnAIA&#10;AGRycy9kb3ducmV2LnhtbFBLBQYAAAAABAAEAPcAAACNAwAAAAA=&#10;">
              <v:imagedata r:id="rId23" o:title="laser%20tool%20assembly"/>
              <v:path arrowok="t"/>
            </v:shape>
            <v:shape id="Text Box 11" o:spid="_x0000_s1046" type="#_x0000_t202" style="position:absolute;left:-82634;top:1826470;width:4659630;height:2876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PT5dwwAA&#10;ANsAAAAPAAAAZHJzL2Rvd25yZXYueG1sRE9NawIxEL0X+h/CFLyUmtWKlNUoIi1YL+LqxduwGTfb&#10;biZLktX135tCwds83ufMl71txIV8qB0rGA0zEMSl0zVXCo6Hr7cPECEia2wck4IbBVgunp/mmGt3&#10;5T1diliJFMIhRwUmxjaXMpSGLIaha4kTd3beYkzQV1J7vKZw28hxlk2lxZpTg8GW1obK36KzCnaT&#10;0868dufP7Wry7r+P3Xr6UxVKDV761QxEpD4+xP/ujU7zR/D3SzpALu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5PT5dwwAAANsAAAAPAAAAAAAAAAAAAAAAAJcCAABkcnMvZG93&#10;bnJldi54bWxQSwUGAAAAAAQABAD1AAAAhwMAAAAA&#10;" stroked="f">
              <v:textbox style="mso-fit-shape-to-text:t" inset="0,0,0,0">
                <w:txbxContent>
                  <w:p w:rsidR="00DC194B" w:rsidRPr="00DC194B" w:rsidRDefault="00DC194B" w:rsidP="00DC194B">
                    <w:pPr>
                      <w:pStyle w:val="Caption"/>
                      <w:rPr>
                        <w:b w:val="0"/>
                        <w:noProof/>
                        <w:color w:val="000000" w:themeColor="text1"/>
                      </w:rPr>
                    </w:pPr>
                    <w:bookmarkStart w:id="35" w:name="_Ref495410362"/>
                    <w:r w:rsidRPr="00DC194B">
                      <w:rPr>
                        <w:color w:val="000000" w:themeColor="text1"/>
                      </w:rPr>
                      <w:t xml:space="preserve">Figure </w:t>
                    </w:r>
                    <w:r w:rsidR="00F5696A" w:rsidRPr="00DC194B">
                      <w:rPr>
                        <w:color w:val="000000" w:themeColor="text1"/>
                      </w:rPr>
                      <w:fldChar w:fldCharType="begin"/>
                    </w:r>
                    <w:r w:rsidRPr="00DC194B">
                      <w:rPr>
                        <w:color w:val="000000" w:themeColor="text1"/>
                      </w:rPr>
                      <w:instrText xml:space="preserve"> SEQ Figure \* ARABIC </w:instrText>
                    </w:r>
                    <w:r w:rsidR="00F5696A" w:rsidRPr="00DC194B">
                      <w:rPr>
                        <w:color w:val="000000" w:themeColor="text1"/>
                      </w:rPr>
                      <w:fldChar w:fldCharType="separate"/>
                    </w:r>
                    <w:r w:rsidRPr="00DC194B">
                      <w:rPr>
                        <w:noProof/>
                        <w:color w:val="000000" w:themeColor="text1"/>
                      </w:rPr>
                      <w:t>13</w:t>
                    </w:r>
                    <w:r w:rsidR="00F5696A" w:rsidRPr="00DC194B">
                      <w:rPr>
                        <w:color w:val="000000" w:themeColor="text1"/>
                      </w:rPr>
                      <w:fldChar w:fldCharType="end"/>
                    </w:r>
                    <w:bookmarkEnd w:id="35"/>
                    <w:r w:rsidRPr="00DC194B">
                      <w:rPr>
                        <w:color w:val="000000" w:themeColor="text1"/>
                      </w:rPr>
                      <w:t>:</w:t>
                    </w:r>
                    <w:r w:rsidRPr="00DC194B">
                      <w:rPr>
                        <w:b w:val="0"/>
                        <w:color w:val="000000" w:themeColor="text1"/>
                      </w:rPr>
                      <w:t xml:space="preserve"> Outlines the components in the laser </w:t>
                    </w:r>
                    <w:proofErr w:type="spellStart"/>
                    <w:r w:rsidRPr="00DC194B">
                      <w:rPr>
                        <w:b w:val="0"/>
                        <w:color w:val="000000" w:themeColor="text1"/>
                      </w:rPr>
                      <w:t>fibre</w:t>
                    </w:r>
                    <w:proofErr w:type="spellEnd"/>
                    <w:r w:rsidRPr="00DC194B">
                      <w:rPr>
                        <w:b w:val="0"/>
                        <w:color w:val="000000" w:themeColor="text1"/>
                      </w:rPr>
                      <w:t xml:space="preserve"> tool prototype.</w:t>
                    </w:r>
                  </w:p>
                </w:txbxContent>
              </v:textbox>
            </v:shape>
            <w10:wrap type="square"/>
          </v:group>
        </w:pict>
      </w:r>
      <w:r w:rsidR="007D26E9">
        <w:tab/>
        <w:t>This instrument is manufactured similar to the suction tool prototype but instead of the tubing running along the ha</w:t>
      </w:r>
      <w:r w:rsidR="00CA655F">
        <w:t xml:space="preserve">ndle, it provides a channel for the laser </w:t>
      </w:r>
      <w:proofErr w:type="spellStart"/>
      <w:r w:rsidR="00CA655F">
        <w:t>fibre</w:t>
      </w:r>
      <w:proofErr w:type="spellEnd"/>
      <w:r w:rsidR="00CA655F">
        <w:t xml:space="preserve"> to be fed through to the tip. </w:t>
      </w:r>
      <w:r w:rsidR="007D26E9">
        <w:t xml:space="preserve"> </w:t>
      </w:r>
    </w:p>
    <w:p w:rsidR="00B71E14" w:rsidRPr="00DC194B" w:rsidRDefault="00B71E14" w:rsidP="00DC194B">
      <w:pPr>
        <w:pStyle w:val="Caption"/>
        <w:jc w:val="both"/>
        <w:rPr>
          <w:b w:val="0"/>
          <w:color w:val="auto"/>
        </w:rPr>
      </w:pPr>
    </w:p>
    <w:p w:rsidR="00740A1A" w:rsidRDefault="00740A1A" w:rsidP="009B5E8A">
      <w:pPr>
        <w:pStyle w:val="Heading2"/>
        <w:rPr>
          <w:lang w:val="en-CA"/>
        </w:rPr>
      </w:pPr>
    </w:p>
    <w:p w:rsidR="00754889" w:rsidRDefault="00754889" w:rsidP="009B5E8A">
      <w:pPr>
        <w:pStyle w:val="Heading2"/>
        <w:rPr>
          <w:lang w:val="en-CA"/>
        </w:rPr>
      </w:pPr>
    </w:p>
    <w:p w:rsidR="00754889" w:rsidRDefault="00754889" w:rsidP="009B5E8A">
      <w:pPr>
        <w:pStyle w:val="Heading2"/>
        <w:rPr>
          <w:lang w:val="en-CA"/>
        </w:rPr>
      </w:pPr>
    </w:p>
    <w:p w:rsidR="00754889" w:rsidRDefault="00754889" w:rsidP="009B5E8A">
      <w:pPr>
        <w:pStyle w:val="Heading2"/>
        <w:rPr>
          <w:lang w:val="en-CA"/>
        </w:rPr>
      </w:pPr>
    </w:p>
    <w:p w:rsidR="00DC194B" w:rsidRDefault="00DC194B" w:rsidP="009B5E8A">
      <w:pPr>
        <w:pStyle w:val="Heading2"/>
        <w:rPr>
          <w:lang w:val="en-CA"/>
        </w:rPr>
      </w:pPr>
    </w:p>
    <w:p w:rsidR="00DC194B" w:rsidRDefault="00DC194B" w:rsidP="009B5E8A">
      <w:pPr>
        <w:pStyle w:val="Heading2"/>
        <w:rPr>
          <w:lang w:val="en-CA"/>
        </w:rPr>
      </w:pPr>
    </w:p>
    <w:p w:rsidR="009B5E8A" w:rsidRDefault="009B5E8A" w:rsidP="009B5E8A">
      <w:pPr>
        <w:pStyle w:val="Heading2"/>
        <w:rPr>
          <w:lang w:val="en-CA"/>
        </w:rPr>
      </w:pPr>
      <w:r>
        <w:rPr>
          <w:lang w:val="en-CA"/>
        </w:rPr>
        <w:t>3.1.3.4. Objective 4: Dissection-Enabled Instrument Tip</w:t>
      </w:r>
    </w:p>
    <w:p w:rsidR="00B71E14" w:rsidRDefault="00F5696A" w:rsidP="00553FD1">
      <w:pPr>
        <w:ind w:firstLine="720"/>
      </w:pPr>
      <w:r w:rsidRPr="00F5696A">
        <w:rPr>
          <w:noProof/>
          <w:lang w:bidi="ar-SA"/>
        </w:rPr>
        <w:pict>
          <v:group id="Group 30" o:spid="_x0000_s1047" style="position:absolute;left:0;text-align:left;margin-left:-4.95pt;margin-top:63.65pt;width:383.95pt;height:115.2pt;z-index:251699200" coordsize="4876165,146331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">
            <v:shape id="Picture 12" o:spid="_x0000_s1048" type="#_x0000_t75" style="position:absolute;width:4876165;height:112014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3p&#10;9IzCAAAA2wAAAA8AAABkcnMvZG93bnJldi54bWxET01rwkAQvQv+h2UK3symodaSugZpqfYkGEvJ&#10;ccxOk9DsbMiuMf77rlDwNo/3OatsNK0YqHeNZQWPUQyCuLS64UrB1/Fj/gLCeWSNrWVScCUH2Xo6&#10;WWGq7YUPNOS+EiGEXYoKau+7VEpX1mTQRbYjDtyP7Q36APtK6h4vIdy0MonjZ2mw4dBQY0dvNZW/&#10;+dkoKA7bp+59u/D70/JEiSx234XeKTV7GDevIDyN/i7+d3/qMD+B2y/hALn+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96fSMwgAAANsAAAAPAAAAAAAAAAAAAAAAAJwCAABk&#10;cnMvZG93bnJldi54bWxQSwUGAAAAAAQABAD3AAAAiwMAAAAA&#10;">
              <v:imagedata r:id="rId24" o:title="tip zoomed in"/>
              <v:path arrowok="t"/>
            </v:shape>
            <v:shape id="Text Box 29" o:spid="_x0000_s1049" type="#_x0000_t202" style="position:absolute;top:1175658;width:4876165;height:2876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J/jmxgAA&#10;ANsAAAAPAAAAZHJzL2Rvd25yZXYueG1sRI9BawIxFITvQv9DeAUvotlakboaRaRC24t068XbY/Pc&#10;rG5eliSr23/fFAo9DjPzDbPa9LYRN/KhdqzgaZKBIC6drrlScPzaj19AhIissXFMCr4pwGb9MFhh&#10;rt2dP+lWxEokCIccFZgY21zKUBqyGCauJU7e2XmLMUlfSe3xnuC2kdMsm0uLNacFgy3tDJXXorMK&#10;DrPTwYy68+vHdvbs34/dbn6pCqWGj/12CSJSH//Df+03rWC6gN8v6QfI9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JJ/jmxgAAANsAAAAPAAAAAAAAAAAAAAAAAJcCAABkcnMv&#10;ZG93bnJldi54bWxQSwUGAAAAAAQABAD1AAAAigMAAAAA&#10;" stroked="f">
              <v:textbox style="mso-fit-shape-to-text:t" inset="0,0,0,0">
                <w:txbxContent>
                  <w:p w:rsidR="00296DB7" w:rsidRPr="00296DB7" w:rsidRDefault="00296DB7" w:rsidP="00296DB7">
                    <w:pPr>
                      <w:pStyle w:val="Caption"/>
                      <w:rPr>
                        <w:b w:val="0"/>
                        <w:noProof/>
                        <w:color w:val="000000" w:themeColor="text1"/>
                        <w:sz w:val="22"/>
                        <w:szCs w:val="22"/>
                      </w:rPr>
                    </w:pPr>
                    <w:bookmarkStart w:id="36" w:name="_Ref495409869"/>
                    <w:r w:rsidRPr="00296DB7">
                      <w:rPr>
                        <w:color w:val="000000" w:themeColor="text1"/>
                      </w:rPr>
                      <w:t xml:space="preserve">Figure </w:t>
                    </w:r>
                    <w:r w:rsidR="00F5696A" w:rsidRPr="00296DB7">
                      <w:rPr>
                        <w:color w:val="000000" w:themeColor="text1"/>
                      </w:rPr>
                      <w:fldChar w:fldCharType="begin"/>
                    </w:r>
                    <w:r w:rsidRPr="00296DB7">
                      <w:rPr>
                        <w:color w:val="000000" w:themeColor="text1"/>
                      </w:rPr>
                      <w:instrText xml:space="preserve"> SEQ Figure \* ARABIC </w:instrText>
                    </w:r>
                    <w:r w:rsidR="00F5696A" w:rsidRPr="00296DB7">
                      <w:rPr>
                        <w:color w:val="000000" w:themeColor="text1"/>
                      </w:rPr>
                      <w:fldChar w:fldCharType="separate"/>
                    </w:r>
                    <w:r w:rsidRPr="00296DB7">
                      <w:rPr>
                        <w:noProof/>
                        <w:color w:val="000000" w:themeColor="text1"/>
                      </w:rPr>
                      <w:t>14</w:t>
                    </w:r>
                    <w:r w:rsidR="00F5696A" w:rsidRPr="00296DB7">
                      <w:rPr>
                        <w:color w:val="000000" w:themeColor="text1"/>
                      </w:rPr>
                      <w:fldChar w:fldCharType="end"/>
                    </w:r>
                    <w:bookmarkEnd w:id="36"/>
                    <w:r w:rsidRPr="00296DB7">
                      <w:rPr>
                        <w:color w:val="000000" w:themeColor="text1"/>
                      </w:rPr>
                      <w:t xml:space="preserve">: </w:t>
                    </w:r>
                    <w:r w:rsidRPr="00296DB7">
                      <w:rPr>
                        <w:b w:val="0"/>
                        <w:color w:val="000000" w:themeColor="text1"/>
                      </w:rPr>
                      <w:t>Shows a zoomed in view of the dissector tip, inspired by the Thomassin Dissector Tip.</w:t>
                    </w:r>
                  </w:p>
                </w:txbxContent>
              </v:textbox>
            </v:shape>
            <w10:wrap type="square"/>
          </v:group>
        </w:pict>
      </w:r>
      <w:r w:rsidR="00553FD1">
        <w:t>Refer</w:t>
      </w:r>
      <w:r w:rsidR="009B5E8A">
        <w:t xml:space="preserve"> to</w:t>
      </w:r>
      <w:r w:rsidR="00D17870">
        <w:t xml:space="preserve"> </w:t>
      </w:r>
      <w:r>
        <w:fldChar w:fldCharType="begin"/>
      </w:r>
      <w:r w:rsidR="00D17870">
        <w:instrText xml:space="preserve"> REF _Ref495409869 \h </w:instrText>
      </w:r>
      <w:r>
        <w:fldChar w:fldCharType="separate"/>
      </w:r>
      <w:r w:rsidR="00D17870" w:rsidRPr="00296DB7">
        <w:rPr>
          <w:color w:val="000000" w:themeColor="text1"/>
        </w:rPr>
        <w:t xml:space="preserve">Figure </w:t>
      </w:r>
      <w:r w:rsidR="00D17870" w:rsidRPr="00296DB7">
        <w:rPr>
          <w:noProof/>
          <w:color w:val="000000" w:themeColor="text1"/>
        </w:rPr>
        <w:t>14</w:t>
      </w:r>
      <w:r>
        <w:fldChar w:fldCharType="end"/>
      </w:r>
      <w:r w:rsidR="009B5E8A">
        <w:t>. The tip of the instrument was milled such that the tip shape would be able to dissect tissue. As the shape of the tip is a cylinder</w:t>
      </w:r>
      <w:r w:rsidR="00553FD1">
        <w:t xml:space="preserve">, similar to the </w:t>
      </w:r>
      <w:r w:rsidR="009B5E8A">
        <w:t>Thomassin Dissector</w:t>
      </w:r>
      <w:r w:rsidR="00553FD1">
        <w:t xml:space="preserve"> shaft which</w:t>
      </w:r>
      <w:r w:rsidR="009B5E8A">
        <w:t xml:space="preserve"> is commonly used by the PI</w:t>
      </w:r>
      <w:r w:rsidR="00553FD1">
        <w:t xml:space="preserve"> for dissection</w:t>
      </w:r>
      <w:r w:rsidR="009B5E8A">
        <w:t xml:space="preserve">, the tip was milled </w:t>
      </w:r>
      <w:r w:rsidR="003F0282">
        <w:t>to a similar shape</w:t>
      </w:r>
      <w:r w:rsidR="009B5E8A">
        <w:t>. Testing the instrument tip using a dissection test will be used to further inform this design.</w:t>
      </w:r>
    </w:p>
    <w:p w:rsidR="00296DB7" w:rsidRDefault="00296DB7" w:rsidP="00553FD1">
      <w:pPr>
        <w:pStyle w:val="Heading2"/>
        <w:rPr>
          <w:lang w:val="en-CA"/>
        </w:rPr>
      </w:pPr>
      <w:r>
        <w:rPr>
          <w:lang w:val="en-CA"/>
        </w:rPr>
        <w:br/>
      </w:r>
    </w:p>
    <w:p w:rsidR="00296DB7" w:rsidRDefault="00296DB7" w:rsidP="00553FD1">
      <w:pPr>
        <w:pStyle w:val="Heading2"/>
        <w:rPr>
          <w:lang w:val="en-CA"/>
        </w:rPr>
      </w:pPr>
    </w:p>
    <w:p w:rsidR="00296DB7" w:rsidRDefault="00296DB7" w:rsidP="00553FD1">
      <w:pPr>
        <w:pStyle w:val="Heading2"/>
        <w:rPr>
          <w:lang w:val="en-CA"/>
        </w:rPr>
      </w:pPr>
    </w:p>
    <w:p w:rsidR="00D17870" w:rsidRPr="00D17870" w:rsidRDefault="00D17870" w:rsidP="00D17870"/>
    <w:p w:rsidR="00553FD1" w:rsidRDefault="00FA4DE1" w:rsidP="00553FD1">
      <w:pPr>
        <w:pStyle w:val="Heading2"/>
        <w:rPr>
          <w:lang w:val="en-CA"/>
        </w:rPr>
      </w:pPr>
      <w:r>
        <w:rPr>
          <w:lang w:val="en-CA"/>
        </w:rPr>
        <w:t>3.1.4.</w:t>
      </w:r>
      <w:r w:rsidR="00553FD1">
        <w:rPr>
          <w:lang w:val="en-CA"/>
        </w:rPr>
        <w:t xml:space="preserve"> Testing Objective 1 – Reaching Structures Visualized by the Endoscope: </w:t>
      </w:r>
    </w:p>
    <w:p w:rsidR="00553FD1" w:rsidRDefault="00553FD1" w:rsidP="00553FD1">
      <w:r>
        <w:tab/>
        <w:t>The reach of the instrument was tested using</w:t>
      </w:r>
      <w:r w:rsidR="00F40C3A">
        <w:t xml:space="preserve"> a</w:t>
      </w:r>
      <w:r w:rsidR="00FB006B">
        <w:t xml:space="preserve"> 2.7mm</w:t>
      </w:r>
      <w:r>
        <w:t xml:space="preserve"> 0</w:t>
      </w:r>
      <w:r w:rsidRPr="00DF6199">
        <w:rPr>
          <w:vertAlign w:val="superscript"/>
        </w:rPr>
        <w:t>o</w:t>
      </w:r>
      <w:r>
        <w:t xml:space="preserve"> endoscope and 3D printed temporal bone models that were constructed from patient CT scans</w:t>
      </w:r>
      <w:r w:rsidR="00F40C3A">
        <w:t xml:space="preserve"> using </w:t>
      </w:r>
      <w:proofErr w:type="spellStart"/>
      <w:r w:rsidR="00F40C3A">
        <w:t>Materialise</w:t>
      </w:r>
      <w:proofErr w:type="spellEnd"/>
      <w:r w:rsidR="00F40C3A">
        <w:t xml:space="preserve"> Mimics and 3-Matic image segmentation software</w:t>
      </w:r>
      <w:r>
        <w:t xml:space="preserve">. Refer to </w:t>
      </w:r>
      <w:fldSimple w:instr=" REF _Ref495129576 \h  \* MERGEFORMAT ">
        <w:r w:rsidR="00323919" w:rsidRPr="00323919">
          <w:t>Figure 15</w:t>
        </w:r>
      </w:fldSimple>
      <w:r>
        <w:t xml:space="preserve"> for testing images. </w:t>
      </w:r>
      <w:r w:rsidR="00FB006B">
        <w:t>The endoscope was inserted alongside the instrument</w:t>
      </w:r>
      <w:r>
        <w:t xml:space="preserve"> into the </w:t>
      </w:r>
      <w:r>
        <w:lastRenderedPageBreak/>
        <w:t xml:space="preserve">ear canal of the model, to simulate TEES and to evaluate if the tip was able to reach </w:t>
      </w:r>
      <w:r w:rsidR="009A1A80">
        <w:t xml:space="preserve">and dissect </w:t>
      </w:r>
      <w:r>
        <w:t xml:space="preserve">hard-to-reach structures. It was able to reach the sinus tympani and trace the </w:t>
      </w:r>
      <w:proofErr w:type="spellStart"/>
      <w:r>
        <w:t>antrum</w:t>
      </w:r>
      <w:proofErr w:type="spellEnd"/>
      <w:r>
        <w:t xml:space="preserve"> boundary. As well, the tip was stiff enough to dissect the boundary of t</w:t>
      </w:r>
      <w:r w:rsidR="00F43485">
        <w:t xml:space="preserve">he </w:t>
      </w:r>
      <w:proofErr w:type="spellStart"/>
      <w:r w:rsidR="00F43485">
        <w:t>antrum</w:t>
      </w:r>
      <w:proofErr w:type="spellEnd"/>
      <w:r w:rsidR="00F43485">
        <w:t>, simulating dissection of</w:t>
      </w:r>
      <w:r>
        <w:t xml:space="preserve"> cholesteatoma.   </w:t>
      </w:r>
    </w:p>
    <w:p w:rsidR="00553FD1" w:rsidRPr="00F36D9C" w:rsidRDefault="00553FD1" w:rsidP="00F36D9C">
      <w:r>
        <w:rPr>
          <w:noProof/>
          <w:lang w:val="en-CA" w:eastAsia="en-CA" w:bidi="ar-SA"/>
        </w:rPr>
        <w:drawing>
          <wp:anchor distT="0" distB="0" distL="114300" distR="114300" simplePos="0" relativeHeight="251672576" behindDoc="0" locked="0" layoutInCell="1" allowOverlap="1">
            <wp:simplePos x="0" y="0"/>
            <wp:positionH relativeFrom="column">
              <wp:posOffset>0</wp:posOffset>
            </wp:positionH>
            <wp:positionV relativeFrom="paragraph">
              <wp:posOffset>0</wp:posOffset>
            </wp:positionV>
            <wp:extent cx="4097655" cy="1840865"/>
            <wp:effectExtent l="0" t="0" r="0" b="0"/>
            <wp:wrapSquare wrapText="bothSides"/>
            <wp:docPr id="1" name="Picture 1" descr="Committee%20Meeting/anatomy%20with%20tool%20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ittee%20Meeting/anatomy%20with%20tool%20testing.pn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097655" cy="1840865"/>
                    </a:xfrm>
                    <a:prstGeom prst="rect">
                      <a:avLst/>
                    </a:prstGeom>
                    <a:noFill/>
                    <a:ln>
                      <a:noFill/>
                    </a:ln>
                  </pic:spPr>
                </pic:pic>
              </a:graphicData>
            </a:graphic>
          </wp:anchor>
        </w:drawing>
      </w:r>
      <w:bookmarkStart w:id="37" w:name="_Ref495129576"/>
      <w:r w:rsidRPr="009A12B0">
        <w:rPr>
          <w:b/>
          <w:color w:val="000000" w:themeColor="text1"/>
          <w:sz w:val="18"/>
        </w:rPr>
        <w:t xml:space="preserve">Figure </w:t>
      </w:r>
      <w:r w:rsidR="00F5696A" w:rsidRPr="009A12B0">
        <w:rPr>
          <w:b/>
          <w:color w:val="000000" w:themeColor="text1"/>
          <w:sz w:val="18"/>
        </w:rPr>
        <w:fldChar w:fldCharType="begin"/>
      </w:r>
      <w:r w:rsidRPr="009A12B0">
        <w:rPr>
          <w:b/>
          <w:color w:val="000000" w:themeColor="text1"/>
          <w:sz w:val="18"/>
        </w:rPr>
        <w:instrText xml:space="preserve"> SEQ Figure \* ARABIC </w:instrText>
      </w:r>
      <w:r w:rsidR="00F5696A" w:rsidRPr="009A12B0">
        <w:rPr>
          <w:b/>
          <w:color w:val="000000" w:themeColor="text1"/>
          <w:sz w:val="18"/>
        </w:rPr>
        <w:fldChar w:fldCharType="separate"/>
      </w:r>
      <w:r w:rsidR="00296DB7">
        <w:rPr>
          <w:b/>
          <w:noProof/>
          <w:color w:val="000000" w:themeColor="text1"/>
          <w:sz w:val="18"/>
        </w:rPr>
        <w:t>15</w:t>
      </w:r>
      <w:r w:rsidR="00F5696A" w:rsidRPr="009A12B0">
        <w:rPr>
          <w:b/>
          <w:color w:val="000000" w:themeColor="text1"/>
          <w:sz w:val="18"/>
        </w:rPr>
        <w:fldChar w:fldCharType="end"/>
      </w:r>
      <w:bookmarkEnd w:id="37"/>
      <w:r w:rsidRPr="009A12B0">
        <w:rPr>
          <w:b/>
          <w:color w:val="000000" w:themeColor="text1"/>
          <w:sz w:val="18"/>
        </w:rPr>
        <w:t>:</w:t>
      </w:r>
      <w:r w:rsidRPr="00A76C70">
        <w:rPr>
          <w:color w:val="000000" w:themeColor="text1"/>
          <w:sz w:val="18"/>
        </w:rPr>
        <w:t xml:space="preserve"> </w:t>
      </w:r>
      <w:r w:rsidRPr="009A12B0">
        <w:rPr>
          <w:b/>
          <w:color w:val="000000" w:themeColor="text1"/>
          <w:sz w:val="18"/>
        </w:rPr>
        <w:t>Left image: tool reaching the sinus tympani.</w:t>
      </w:r>
      <w:r>
        <w:rPr>
          <w:color w:val="000000" w:themeColor="text1"/>
          <w:sz w:val="18"/>
        </w:rPr>
        <w:t xml:space="preserve"> </w:t>
      </w:r>
      <w:r w:rsidRPr="00A76C70">
        <w:rPr>
          <w:color w:val="000000" w:themeColor="text1"/>
          <w:sz w:val="18"/>
        </w:rPr>
        <w:t xml:space="preserve">This is a model of the left temporal bone. The promontory is a landmark bone inside the middle ear, behind the </w:t>
      </w:r>
      <w:proofErr w:type="spellStart"/>
      <w:r w:rsidRPr="00A76C70">
        <w:rPr>
          <w:color w:val="000000" w:themeColor="text1"/>
          <w:sz w:val="18"/>
        </w:rPr>
        <w:t>ossicles</w:t>
      </w:r>
      <w:proofErr w:type="spellEnd"/>
      <w:r w:rsidRPr="00A76C70">
        <w:rPr>
          <w:color w:val="000000" w:themeColor="text1"/>
          <w:sz w:val="18"/>
        </w:rPr>
        <w:t xml:space="preserve">. The sinus tympani </w:t>
      </w:r>
      <w:proofErr w:type="gramStart"/>
      <w:r w:rsidRPr="00A76C70">
        <w:rPr>
          <w:color w:val="000000" w:themeColor="text1"/>
          <w:sz w:val="18"/>
        </w:rPr>
        <w:t>is</w:t>
      </w:r>
      <w:proofErr w:type="gramEnd"/>
      <w:r w:rsidRPr="00A76C70">
        <w:rPr>
          <w:color w:val="000000" w:themeColor="text1"/>
          <w:sz w:val="18"/>
        </w:rPr>
        <w:t xml:space="preserve"> shown and is very difficult to reach into with standard, rigid tools to dissect and remove cholesteatoma. Often, the cholesteatoma is visualized in the sinus tympani with the endoscope but the tools cannot reach inside to extract it. This image shows, with an endoscope view, that the controllable, flexible instrument can reach into the sinus tympani.</w:t>
      </w:r>
      <w:r>
        <w:rPr>
          <w:color w:val="000000" w:themeColor="text1"/>
          <w:sz w:val="18"/>
        </w:rPr>
        <w:t xml:space="preserve"> </w:t>
      </w:r>
      <w:r w:rsidRPr="009A12B0">
        <w:rPr>
          <w:b/>
          <w:color w:val="000000" w:themeColor="text1"/>
          <w:sz w:val="18"/>
        </w:rPr>
        <w:t xml:space="preserve">Right image: tool </w:t>
      </w:r>
      <w:r w:rsidR="00F36D9C">
        <w:rPr>
          <w:b/>
          <w:color w:val="000000" w:themeColor="text1"/>
          <w:sz w:val="18"/>
        </w:rPr>
        <w:t xml:space="preserve">reaching the </w:t>
      </w:r>
      <w:proofErr w:type="spellStart"/>
      <w:r w:rsidR="00F36D9C">
        <w:rPr>
          <w:b/>
          <w:color w:val="000000" w:themeColor="text1"/>
          <w:sz w:val="18"/>
        </w:rPr>
        <w:t>antrum</w:t>
      </w:r>
      <w:proofErr w:type="spellEnd"/>
      <w:r w:rsidR="00F36D9C">
        <w:rPr>
          <w:b/>
          <w:color w:val="000000" w:themeColor="text1"/>
          <w:sz w:val="18"/>
        </w:rPr>
        <w:t xml:space="preserve"> boundary</w:t>
      </w:r>
      <w:r w:rsidRPr="009A12B0">
        <w:rPr>
          <w:b/>
          <w:color w:val="000000" w:themeColor="text1"/>
          <w:sz w:val="18"/>
        </w:rPr>
        <w:t>.</w:t>
      </w:r>
      <w:r>
        <w:rPr>
          <w:color w:val="000000" w:themeColor="text1"/>
          <w:sz w:val="18"/>
        </w:rPr>
        <w:t xml:space="preserve"> </w:t>
      </w:r>
      <w:r w:rsidRPr="009A12B0">
        <w:rPr>
          <w:color w:val="000000" w:themeColor="text1"/>
          <w:sz w:val="18"/>
        </w:rPr>
        <w:t xml:space="preserve">This is a model of the left temporal bone. The model has been cropped so that the </w:t>
      </w:r>
      <w:proofErr w:type="spellStart"/>
      <w:r w:rsidRPr="009A12B0">
        <w:rPr>
          <w:color w:val="000000" w:themeColor="text1"/>
          <w:sz w:val="18"/>
        </w:rPr>
        <w:t>antrum</w:t>
      </w:r>
      <w:proofErr w:type="spellEnd"/>
      <w:r w:rsidRPr="009A12B0">
        <w:rPr>
          <w:color w:val="000000" w:themeColor="text1"/>
          <w:sz w:val="18"/>
        </w:rPr>
        <w:t xml:space="preserve"> is visible in this bird’s eye view. Cholesteatoma had eroded the ear canal in this patient like an </w:t>
      </w:r>
      <w:proofErr w:type="spellStart"/>
      <w:r w:rsidRPr="009A12B0">
        <w:rPr>
          <w:color w:val="000000" w:themeColor="text1"/>
          <w:sz w:val="18"/>
        </w:rPr>
        <w:t>atticoantrostomy</w:t>
      </w:r>
      <w:proofErr w:type="spellEnd"/>
      <w:r w:rsidRPr="009A12B0">
        <w:rPr>
          <w:color w:val="000000" w:themeColor="text1"/>
          <w:sz w:val="18"/>
        </w:rPr>
        <w:t xml:space="preserve">, a hole in the ear canal where the instrument is coming through. Thus, the instrument is introduced through that opening and the tip can reach and dissect the boundary of the </w:t>
      </w:r>
      <w:proofErr w:type="spellStart"/>
      <w:r w:rsidRPr="009A12B0">
        <w:rPr>
          <w:color w:val="000000" w:themeColor="text1"/>
          <w:sz w:val="18"/>
        </w:rPr>
        <w:t>antrum</w:t>
      </w:r>
      <w:proofErr w:type="spellEnd"/>
      <w:r w:rsidRPr="009A12B0">
        <w:rPr>
          <w:color w:val="000000" w:themeColor="text1"/>
          <w:sz w:val="18"/>
        </w:rPr>
        <w:t xml:space="preserve">. </w:t>
      </w:r>
    </w:p>
    <w:p w:rsidR="00617F8E" w:rsidRDefault="00553FD1" w:rsidP="00617F8E">
      <w:pPr>
        <w:ind w:firstLine="720"/>
        <w:rPr>
          <w:lang w:val="en-CA"/>
        </w:rPr>
      </w:pPr>
      <w:r>
        <w:rPr>
          <w:lang w:val="en-CA"/>
        </w:rPr>
        <w:t xml:space="preserve">Multiple iterations of the prototype were manufactured and tested. The controllable flexible instrument, see </w:t>
      </w:r>
      <w:fldSimple w:instr=" REF _Ref494934073 \h  \* MERGEFORMAT ">
        <w:r w:rsidR="00617F8E" w:rsidRPr="00617F8E">
          <w:rPr>
            <w:lang w:val="en-CA"/>
          </w:rPr>
          <w:t>Figure 8</w:t>
        </w:r>
      </w:fldSimple>
      <w:r>
        <w:rPr>
          <w:lang w:val="en-CA"/>
        </w:rPr>
        <w:t>, was presented at the 2</w:t>
      </w:r>
      <w:r w:rsidRPr="00826DE2">
        <w:rPr>
          <w:vertAlign w:val="superscript"/>
          <w:lang w:val="en-CA"/>
        </w:rPr>
        <w:t>nd</w:t>
      </w:r>
      <w:r>
        <w:rPr>
          <w:lang w:val="en-CA"/>
        </w:rPr>
        <w:t xml:space="preserve"> World Congress for Endoscopic Ear Surgery in Bologna, Italy in April, 2017. It showed otologists the proof of concept that a controllable, flexible manually-operated instrument can reach structures visualized by the endoscope that are difficult to reach with conventional instruments. </w:t>
      </w:r>
    </w:p>
    <w:p w:rsidR="00553FD1" w:rsidRDefault="00F5696A" w:rsidP="00553FD1">
      <w:pPr>
        <w:ind w:firstLine="720"/>
        <w:rPr>
          <w:lang w:val="en-CA"/>
        </w:rPr>
      </w:pPr>
      <w:r>
        <w:rPr>
          <w:lang w:val="en-CA"/>
        </w:rPr>
        <w:fldChar w:fldCharType="begin"/>
      </w:r>
      <w:r w:rsidR="00617F8E">
        <w:rPr>
          <w:lang w:val="en-CA"/>
        </w:rPr>
        <w:instrText xml:space="preserve"> REF _Ref495409572 \h </w:instrText>
      </w:r>
      <w:r>
        <w:rPr>
          <w:lang w:val="en-CA"/>
        </w:rPr>
      </w:r>
      <w:r>
        <w:rPr>
          <w:lang w:val="en-CA"/>
        </w:rPr>
        <w:fldChar w:fldCharType="separate"/>
      </w:r>
      <w:r w:rsidR="00617F8E" w:rsidRPr="00DC194B">
        <w:t>Figure 12</w:t>
      </w:r>
      <w:r>
        <w:rPr>
          <w:lang w:val="en-CA"/>
        </w:rPr>
        <w:fldChar w:fldCharType="end"/>
      </w:r>
      <w:r w:rsidR="00617F8E">
        <w:rPr>
          <w:lang w:val="en-CA"/>
        </w:rPr>
        <w:t xml:space="preserve"> and </w:t>
      </w:r>
      <w:r>
        <w:rPr>
          <w:lang w:val="en-CA"/>
        </w:rPr>
        <w:fldChar w:fldCharType="begin"/>
      </w:r>
      <w:r w:rsidR="00617F8E">
        <w:rPr>
          <w:lang w:val="en-CA"/>
        </w:rPr>
        <w:instrText xml:space="preserve"> REF _Ref495410362 \h </w:instrText>
      </w:r>
      <w:r>
        <w:rPr>
          <w:lang w:val="en-CA"/>
        </w:rPr>
      </w:r>
      <w:r>
        <w:rPr>
          <w:lang w:val="en-CA"/>
        </w:rPr>
        <w:fldChar w:fldCharType="separate"/>
      </w:r>
      <w:r w:rsidR="00617F8E" w:rsidRPr="00DC194B">
        <w:rPr>
          <w:color w:val="000000" w:themeColor="text1"/>
        </w:rPr>
        <w:t xml:space="preserve">Figure </w:t>
      </w:r>
      <w:r w:rsidR="00617F8E" w:rsidRPr="00DC194B">
        <w:rPr>
          <w:noProof/>
          <w:color w:val="000000" w:themeColor="text1"/>
        </w:rPr>
        <w:t>13</w:t>
      </w:r>
      <w:r>
        <w:rPr>
          <w:lang w:val="en-CA"/>
        </w:rPr>
        <w:fldChar w:fldCharType="end"/>
      </w:r>
      <w:r w:rsidR="00553FD1">
        <w:rPr>
          <w:lang w:val="en-CA"/>
        </w:rPr>
        <w:t xml:space="preserve"> show the instruments that have incorporated suction, laser fibre and dissection at the tip and aim to be presented at the </w:t>
      </w:r>
      <w:proofErr w:type="spellStart"/>
      <w:r w:rsidR="00553FD1">
        <w:rPr>
          <w:lang w:val="en-CA"/>
        </w:rPr>
        <w:t>Sentac</w:t>
      </w:r>
      <w:proofErr w:type="spellEnd"/>
      <w:r w:rsidR="00553FD1">
        <w:rPr>
          <w:lang w:val="en-CA"/>
        </w:rPr>
        <w:t xml:space="preserve"> 2017 Annual Meeting on pediatric otolaryngology  and will be submitted the IEEE Engineering in Medicine and Biology Conference, 2018.</w:t>
      </w:r>
    </w:p>
    <w:p w:rsidR="00553FD1" w:rsidRDefault="00FA4DE1" w:rsidP="00FA4DE1">
      <w:pPr>
        <w:pStyle w:val="Heading1"/>
        <w:rPr>
          <w:lang w:val="en-CA"/>
        </w:rPr>
      </w:pPr>
      <w:r>
        <w:rPr>
          <w:lang w:val="en-CA"/>
        </w:rPr>
        <w:t>4.0. Future Work</w:t>
      </w:r>
    </w:p>
    <w:p w:rsidR="004214EE" w:rsidRDefault="00FA4DE1" w:rsidP="00DF6199">
      <w:pPr>
        <w:pStyle w:val="Heading2"/>
        <w:rPr>
          <w:lang w:val="en-CA"/>
        </w:rPr>
      </w:pPr>
      <w:r>
        <w:rPr>
          <w:lang w:val="en-CA"/>
        </w:rPr>
        <w:t>4.1.</w:t>
      </w:r>
      <w:r w:rsidR="00DF6199">
        <w:rPr>
          <w:lang w:val="en-CA"/>
        </w:rPr>
        <w:t xml:space="preserve"> </w:t>
      </w:r>
      <w:r>
        <w:rPr>
          <w:lang w:val="en-CA"/>
        </w:rPr>
        <w:t>Validation Testing of the Instrument</w:t>
      </w:r>
    </w:p>
    <w:p w:rsidR="002D5E24" w:rsidRPr="00F02A89" w:rsidRDefault="00DF6199" w:rsidP="00B03FF8">
      <w:pPr>
        <w:ind w:firstLine="720"/>
        <w:contextualSpacing/>
        <w:jc w:val="both"/>
        <w:rPr>
          <w:lang w:val="en-CA"/>
        </w:rPr>
      </w:pPr>
      <w:r>
        <w:rPr>
          <w:lang w:val="en-CA"/>
        </w:rPr>
        <w:t>The</w:t>
      </w:r>
      <w:r w:rsidR="004214EE">
        <w:rPr>
          <w:lang w:val="en-CA"/>
        </w:rPr>
        <w:t xml:space="preserve"> requirements </w:t>
      </w:r>
      <w:r>
        <w:rPr>
          <w:lang w:val="en-CA"/>
        </w:rPr>
        <w:t>i</w:t>
      </w:r>
      <w:r w:rsidR="00B03FF8">
        <w:rPr>
          <w:lang w:val="en-CA"/>
        </w:rPr>
        <w:t xml:space="preserve">n </w:t>
      </w:r>
      <w:fldSimple w:instr=" REF _Ref495257445 \h  \* MERGEFORMAT ">
        <w:r w:rsidR="00323919" w:rsidRPr="00323919">
          <w:rPr>
            <w:lang w:val="en-CA"/>
          </w:rPr>
          <w:t>Table 1</w:t>
        </w:r>
      </w:fldSimple>
      <w:r>
        <w:rPr>
          <w:lang w:val="en-CA"/>
        </w:rPr>
        <w:t xml:space="preserve"> </w:t>
      </w:r>
      <w:r w:rsidR="004214EE">
        <w:rPr>
          <w:lang w:val="en-CA"/>
        </w:rPr>
        <w:t xml:space="preserve">will be </w:t>
      </w:r>
      <w:r w:rsidR="005062A7">
        <w:rPr>
          <w:lang w:val="en-CA"/>
        </w:rPr>
        <w:t>tested</w:t>
      </w:r>
      <w:r w:rsidR="004214EE">
        <w:rPr>
          <w:lang w:val="en-CA"/>
        </w:rPr>
        <w:t xml:space="preserve"> to </w:t>
      </w:r>
      <w:r w:rsidR="005062A7">
        <w:rPr>
          <w:lang w:val="en-CA"/>
        </w:rPr>
        <w:t>validate</w:t>
      </w:r>
      <w:r w:rsidR="004214EE">
        <w:rPr>
          <w:lang w:val="en-CA"/>
        </w:rPr>
        <w:t xml:space="preserve"> the tool </w:t>
      </w:r>
      <w:r w:rsidR="005062A7">
        <w:rPr>
          <w:lang w:val="en-CA"/>
        </w:rPr>
        <w:t xml:space="preserve">for use during TEES. The functional requirements will be tested inside 3D printed models generated by the nine patient CT scans. </w:t>
      </w:r>
      <w:bookmarkStart w:id="38" w:name="_Ref495103170"/>
    </w:p>
    <w:bookmarkEnd w:id="38"/>
    <w:p w:rsidR="004214EE" w:rsidRDefault="00C10080" w:rsidP="00C10080">
      <w:pPr>
        <w:ind w:firstLine="720"/>
        <w:contextualSpacing/>
        <w:jc w:val="both"/>
        <w:rPr>
          <w:lang w:val="en-CA"/>
        </w:rPr>
      </w:pPr>
      <w:r>
        <w:rPr>
          <w:lang w:val="en-CA"/>
        </w:rPr>
        <w:t>The tool will be m</w:t>
      </w:r>
      <w:r w:rsidR="00FA4B1C">
        <w:rPr>
          <w:lang w:val="en-CA"/>
        </w:rPr>
        <w:t xml:space="preserve">anufactured for </w:t>
      </w:r>
      <w:proofErr w:type="spellStart"/>
      <w:r w:rsidR="00FA4B1C">
        <w:rPr>
          <w:lang w:val="en-CA"/>
        </w:rPr>
        <w:t>sterilizability</w:t>
      </w:r>
      <w:proofErr w:type="spellEnd"/>
      <w:r w:rsidR="00FA4B1C">
        <w:rPr>
          <w:lang w:val="en-CA"/>
        </w:rPr>
        <w:t xml:space="preserve">, </w:t>
      </w:r>
      <w:r>
        <w:rPr>
          <w:lang w:val="en-CA"/>
        </w:rPr>
        <w:t xml:space="preserve">using medical grade materials for all parts. At this stage of the project, however, a proof of principle prototype has been constructed and does not comply by the necessary ISO 13485 standards for medical devices. Furthermore, the handle and </w:t>
      </w:r>
      <w:r w:rsidR="00197B94">
        <w:rPr>
          <w:lang w:val="en-CA"/>
        </w:rPr>
        <w:t>finger</w:t>
      </w:r>
      <w:r>
        <w:rPr>
          <w:lang w:val="en-CA"/>
        </w:rPr>
        <w:t xml:space="preserve"> piece will be developed in the future for ergonomic design and this design will be informed by user feedback.</w:t>
      </w:r>
    </w:p>
    <w:p w:rsidR="00BD1257" w:rsidRDefault="00957078" w:rsidP="00BD1257">
      <w:pPr>
        <w:pStyle w:val="Heading2"/>
        <w:rPr>
          <w:lang w:val="en-CA"/>
        </w:rPr>
      </w:pPr>
      <w:r>
        <w:rPr>
          <w:lang w:val="en-CA"/>
        </w:rPr>
        <w:t>4.1.1.</w:t>
      </w:r>
      <w:r w:rsidR="00BD1257">
        <w:rPr>
          <w:lang w:val="en-CA"/>
        </w:rPr>
        <w:t xml:space="preserve"> User Feedback: </w:t>
      </w:r>
    </w:p>
    <w:p w:rsidR="00C85DDA" w:rsidRDefault="00C85DDA" w:rsidP="00957078">
      <w:pPr>
        <w:ind w:firstLine="720"/>
        <w:jc w:val="both"/>
        <w:rPr>
          <w:lang w:val="en-CA"/>
        </w:rPr>
      </w:pPr>
      <w:r>
        <w:rPr>
          <w:lang w:val="en-CA"/>
        </w:rPr>
        <w:t xml:space="preserve">The </w:t>
      </w:r>
      <w:r w:rsidR="00957078">
        <w:rPr>
          <w:lang w:val="en-CA"/>
        </w:rPr>
        <w:t xml:space="preserve">goal of this testing is to gain user feedback to inform design changes to generate the next version of the instrument. </w:t>
      </w:r>
    </w:p>
    <w:p w:rsidR="00C85DDA" w:rsidRDefault="00C85DDA" w:rsidP="00957078">
      <w:pPr>
        <w:pStyle w:val="Heading3"/>
        <w:rPr>
          <w:lang w:val="en-CA"/>
        </w:rPr>
      </w:pPr>
      <w:r>
        <w:rPr>
          <w:lang w:val="en-CA"/>
        </w:rPr>
        <w:t xml:space="preserve">Test </w:t>
      </w:r>
      <w:r w:rsidR="00957078">
        <w:rPr>
          <w:lang w:val="en-CA"/>
        </w:rPr>
        <w:t>1:</w:t>
      </w:r>
      <w:r>
        <w:rPr>
          <w:lang w:val="en-CA"/>
        </w:rPr>
        <w:t xml:space="preserve"> Target </w:t>
      </w:r>
      <w:proofErr w:type="spellStart"/>
      <w:r>
        <w:rPr>
          <w:lang w:val="en-CA"/>
        </w:rPr>
        <w:t>Reachability</w:t>
      </w:r>
      <w:proofErr w:type="spellEnd"/>
    </w:p>
    <w:p w:rsidR="00C85DDA" w:rsidRDefault="00C85DDA" w:rsidP="0051527A">
      <w:pPr>
        <w:ind w:firstLine="720"/>
        <w:jc w:val="both"/>
        <w:rPr>
          <w:lang w:val="en-CA"/>
        </w:rPr>
      </w:pPr>
      <w:r>
        <w:rPr>
          <w:lang w:val="en-CA"/>
        </w:rPr>
        <w:lastRenderedPageBreak/>
        <w:t xml:space="preserve">Goal: quantify </w:t>
      </w:r>
      <w:proofErr w:type="spellStart"/>
      <w:r>
        <w:rPr>
          <w:lang w:val="en-CA"/>
        </w:rPr>
        <w:t>reachability</w:t>
      </w:r>
      <w:proofErr w:type="spellEnd"/>
      <w:r>
        <w:rPr>
          <w:lang w:val="en-CA"/>
        </w:rPr>
        <w:t xml:space="preserve">. Temporal bone models will be 3D printed where the </w:t>
      </w:r>
      <w:r w:rsidR="00DF485C">
        <w:rPr>
          <w:lang w:val="en-CA"/>
        </w:rPr>
        <w:t>hard-to-reach areas</w:t>
      </w:r>
      <w:r>
        <w:rPr>
          <w:lang w:val="en-CA"/>
        </w:rPr>
        <w:t xml:space="preserve">, to be reached by the instrument tool tip will be coloured. Using an endoscope, the current tools (Panetti and Karl Storz sets) and the </w:t>
      </w:r>
      <w:r w:rsidR="00DF485C">
        <w:rPr>
          <w:lang w:val="en-CA"/>
        </w:rPr>
        <w:t>instrument prototypes</w:t>
      </w:r>
      <w:r>
        <w:rPr>
          <w:lang w:val="en-CA"/>
        </w:rPr>
        <w:t xml:space="preserve"> will be tested inside the models. The number of targets reached by each tool will be tallied to determine which tool(s) have better reach. This will also inspire the next iteration of tool tip design. </w:t>
      </w:r>
    </w:p>
    <w:p w:rsidR="00C85DDA" w:rsidRDefault="00C85DDA" w:rsidP="00957078">
      <w:pPr>
        <w:pStyle w:val="Heading3"/>
        <w:rPr>
          <w:lang w:val="en-CA"/>
        </w:rPr>
      </w:pPr>
      <w:r>
        <w:rPr>
          <w:lang w:val="en-CA"/>
        </w:rPr>
        <w:t xml:space="preserve">Test </w:t>
      </w:r>
      <w:r w:rsidR="00957078">
        <w:rPr>
          <w:lang w:val="en-CA"/>
        </w:rPr>
        <w:t xml:space="preserve">2: </w:t>
      </w:r>
      <w:r>
        <w:rPr>
          <w:lang w:val="en-CA"/>
        </w:rPr>
        <w:t xml:space="preserve"> </w:t>
      </w:r>
      <w:r w:rsidR="0077458C">
        <w:rPr>
          <w:lang w:val="en-CA"/>
        </w:rPr>
        <w:t>User Feedback</w:t>
      </w:r>
      <w:r>
        <w:rPr>
          <w:lang w:val="en-CA"/>
        </w:rPr>
        <w:t xml:space="preserve"> </w:t>
      </w:r>
    </w:p>
    <w:p w:rsidR="0051527A" w:rsidRDefault="00C85DDA" w:rsidP="0051527A">
      <w:pPr>
        <w:ind w:firstLine="720"/>
        <w:jc w:val="both"/>
        <w:rPr>
          <w:lang w:val="en-CA"/>
        </w:rPr>
      </w:pPr>
      <w:r>
        <w:rPr>
          <w:lang w:val="en-CA"/>
        </w:rPr>
        <w:t xml:space="preserve">Goal: </w:t>
      </w:r>
      <w:r w:rsidR="0077458C">
        <w:rPr>
          <w:lang w:val="en-CA"/>
        </w:rPr>
        <w:t xml:space="preserve">assess user feedback </w:t>
      </w:r>
      <w:r>
        <w:rPr>
          <w:lang w:val="en-CA"/>
        </w:rPr>
        <w:t>during surgery</w:t>
      </w:r>
      <w:r w:rsidR="002C2FBA">
        <w:rPr>
          <w:lang w:val="en-CA"/>
        </w:rPr>
        <w:t>. T</w:t>
      </w:r>
      <w:r w:rsidR="0051527A">
        <w:rPr>
          <w:lang w:val="en-CA"/>
        </w:rPr>
        <w:t>he methods of acquiring user feedback by Armstrong et al, Schneider et al. and Addis et al. will be used to validate the instrument prototype.</w:t>
      </w:r>
      <w:r>
        <w:rPr>
          <w:lang w:val="en-CA"/>
        </w:rPr>
        <w:t xml:space="preserve">  </w:t>
      </w:r>
      <w:r w:rsidR="00B9003B">
        <w:rPr>
          <w:lang w:val="en-CA"/>
        </w:rPr>
        <w:t>Armstrong et al. tested a novel laryngoscope instrument stabilizer by asking surgeons to use it</w:t>
      </w:r>
      <w:r w:rsidR="002C2FBA">
        <w:rPr>
          <w:lang w:val="en-CA"/>
        </w:rPr>
        <w:t xml:space="preserve"> and</w:t>
      </w:r>
      <w:r w:rsidR="00B9003B">
        <w:rPr>
          <w:lang w:val="en-CA"/>
        </w:rPr>
        <w:t xml:space="preserve"> </w:t>
      </w:r>
      <w:r w:rsidR="002C2FBA">
        <w:rPr>
          <w:lang w:val="en-CA"/>
        </w:rPr>
        <w:t>rate</w:t>
      </w:r>
      <w:r w:rsidR="00B9003B">
        <w:rPr>
          <w:lang w:val="en-CA"/>
        </w:rPr>
        <w:t xml:space="preserve"> the instrument functionality, stability, safety and utility </w:t>
      </w:r>
      <w:r w:rsidR="002C2FBA">
        <w:rPr>
          <w:lang w:val="en-CA"/>
        </w:rPr>
        <w:t>on a survey</w:t>
      </w:r>
      <w:r w:rsidR="00957078">
        <w:rPr>
          <w:lang w:val="en-CA"/>
        </w:rPr>
        <w:t xml:space="preserve"> </w:t>
      </w:r>
      <w:r w:rsidR="00F5696A">
        <w:rPr>
          <w:lang w:val="en-CA"/>
        </w:rPr>
        <w:fldChar w:fldCharType="begin" w:fldLock="1"/>
      </w:r>
      <w:r w:rsidR="00376A85">
        <w:rPr>
          <w:lang w:val="en-CA"/>
        </w:rPr>
        <w:instrText>ADDIN CSL_CITATION { "citationItems" : [ { "id" : "ITEM-1", "itemData" : { "DOI" : "10.1016/j.otohns.2004.10.012", "ISSN" : "01945998", "PMID" : "15746864", "abstract" : "OBJECTIVE: To evaluate and optimize the design of a removable and inexpensive internal stabilization device to reduce the effect of intention tremor during laryngeal microsurgery. STUDY DESIGN AND SETTING: In this laboratory investigation, stabilizers were designed and constructed to allow a nonobstructing view of the surgical field, permit simple insertion and removal, and accommodate microsurgical instruments. Prototype stabilizers were tested by using a Dedo laryngoscope, a measurement grid, and video recording equipment, which recorded instrument tremor within the magnified operative field for later analysis. Physicians also rated instrument stability, mobility, visualization, and ease of use on a survey form. RESULTS: Instrument tremor was reduced approximately 90%, with little obstruction of view of the surgical field. Instrument range of motion was reduced but improved rapidly as the stabilizer bar was moved further from the tip of the laryngoscope. CONCLUSIONS: Use of a stabilization device in the laryngoscope lumen reduces instrument tremor and has the potential to improve surgical performance during laryngeal microsurgery. EBM rating: B-3. Copyright ?? 2005 by the American Academy of Otolaryngology-Head and Neck Surgery Foundation, Inc.", "author" : [ { "dropping-particle" : "", "family" : "Armstrong", "given" : "William B.", "non-dropping-particle" : "", "parse-names" : false, "suffix" : "" }, { "dropping-particle" : "", "family" : "Karamzadeh", "given" : "Amir M.", "non-dropping-particle" : "", "parse-names" : false, "suffix" : "" }, { "dropping-particle" : "", "family" : "Crumley", "given" : "Roger L.", "non-dropping-particle" : "", "parse-names" : false, "suffix" : "" }, { "dropping-particle" : "", "family" : "Kelley", "given" : "Timothy F.", "non-dropping-particle" : "", "parse-names" : false, "suffix" : "" }, { "dropping-particle" : "", "family" : "Jackson", "given" : "Ryan P.", "non-dropping-particle" : "", "parse-names" : false, "suffix" : "" }, { "dropping-particle" : "", "family" : "Wong", "given" : "B. J F", "non-dropping-particle" : "", "parse-names" : false, "suffix" : "" } ], "container-title" : "Otolaryngology - Head and Neck Surgery", "id" : "ITEM-1", "issue" : "3", "issued" : { "date-parts" : [ [ "2005" ] ] }, "page" : "471-477", "title" : "A novel laryngoscope instrument stabilizer for operative microlaryngoscopy", "type" : "article-journal", "volume" : "132" }, "uris" : [ "http://www.mendeley.com/documents/?uuid=92b7c5e1-b7fc-4e30-b295-59037af70d37" ] } ], "mendeley" : { "formattedCitation" : "[29]", "plainTextFormattedCitation" : "[29]", "previouslyFormattedCitation" : "[28]" }, "properties" : { "noteIndex" : 0 }, "schema" : "https://github.com/citation-style-language/schema/raw/master/csl-citation.json" }</w:instrText>
      </w:r>
      <w:r w:rsidR="00F5696A">
        <w:rPr>
          <w:lang w:val="en-CA"/>
        </w:rPr>
        <w:fldChar w:fldCharType="separate"/>
      </w:r>
      <w:r w:rsidR="00376A85" w:rsidRPr="00376A85">
        <w:rPr>
          <w:noProof/>
          <w:lang w:val="en-CA"/>
        </w:rPr>
        <w:t>[29]</w:t>
      </w:r>
      <w:r w:rsidR="00F5696A">
        <w:rPr>
          <w:lang w:val="en-CA"/>
        </w:rPr>
        <w:fldChar w:fldCharType="end"/>
      </w:r>
      <w:r w:rsidR="00B9003B">
        <w:rPr>
          <w:lang w:val="en-CA"/>
        </w:rPr>
        <w:t xml:space="preserve">. </w:t>
      </w:r>
      <w:r w:rsidR="002C2FBA">
        <w:rPr>
          <w:lang w:val="en-CA"/>
        </w:rPr>
        <w:t xml:space="preserve">The mean </w:t>
      </w:r>
      <w:proofErr w:type="spellStart"/>
      <w:r w:rsidR="002C2FBA">
        <w:rPr>
          <w:lang w:val="en-CA"/>
        </w:rPr>
        <w:t>Likert</w:t>
      </w:r>
      <w:proofErr w:type="spellEnd"/>
      <w:r w:rsidR="002C2FBA">
        <w:rPr>
          <w:lang w:val="en-CA"/>
        </w:rPr>
        <w:t xml:space="preserve"> scores of each question were presented </w:t>
      </w:r>
      <w:r w:rsidR="00F5696A">
        <w:rPr>
          <w:lang w:val="en-CA"/>
        </w:rPr>
        <w:fldChar w:fldCharType="begin" w:fldLock="1"/>
      </w:r>
      <w:r w:rsidR="00376A85">
        <w:rPr>
          <w:lang w:val="en-CA"/>
        </w:rPr>
        <w:instrText>ADDIN CSL_CITATION { "citationItems" : [ { "id" : "ITEM-1", "itemData" : { "DOI" : "10.1016/j.otohns.2004.10.012", "ISSN" : "01945998", "PMID" : "15746864", "abstract" : "OBJECTIVE: To evaluate and optimize the design of a removable and inexpensive internal stabilization device to reduce the effect of intention tremor during laryngeal microsurgery. STUDY DESIGN AND SETTING: In this laboratory investigation, stabilizers were designed and constructed to allow a nonobstructing view of the surgical field, permit simple insertion and removal, and accommodate microsurgical instruments. Prototype stabilizers were tested by using a Dedo laryngoscope, a measurement grid, and video recording equipment, which recorded instrument tremor within the magnified operative field for later analysis. Physicians also rated instrument stability, mobility, visualization, and ease of use on a survey form. RESULTS: Instrument tremor was reduced approximately 90%, with little obstruction of view of the surgical field. Instrument range of motion was reduced but improved rapidly as the stabilizer bar was moved further from the tip of the laryngoscope. CONCLUSIONS: Use of a stabilization device in the laryngoscope lumen reduces instrument tremor and has the potential to improve surgical performance during laryngeal microsurgery. EBM rating: B-3. Copyright ?? 2005 by the American Academy of Otolaryngology-Head and Neck Surgery Foundation, Inc.", "author" : [ { "dropping-particle" : "", "family" : "Armstrong", "given" : "William B.", "non-dropping-particle" : "", "parse-names" : false, "suffix" : "" }, { "dropping-particle" : "", "family" : "Karamzadeh", "given" : "Amir M.", "non-dropping-particle" : "", "parse-names" : false, "suffix" : "" }, { "dropping-particle" : "", "family" : "Crumley", "given" : "Roger L.", "non-dropping-particle" : "", "parse-names" : false, "suffix" : "" }, { "dropping-particle" : "", "family" : "Kelley", "given" : "Timothy F.", "non-dropping-particle" : "", "parse-names" : false, "suffix" : "" }, { "dropping-particle" : "", "family" : "Jackson", "given" : "Ryan P.", "non-dropping-particle" : "", "parse-names" : false, "suffix" : "" }, { "dropping-particle" : "", "family" : "Wong", "given" : "B. J F", "non-dropping-particle" : "", "parse-names" : false, "suffix" : "" } ], "container-title" : "Otolaryngology - Head and Neck Surgery", "id" : "ITEM-1", "issue" : "3", "issued" : { "date-parts" : [ [ "2005" ] ] }, "page" : "471-477", "title" : "A novel laryngoscope instrument stabilizer for operative microlaryngoscopy", "type" : "article-journal", "volume" : "132" }, "uris" : [ "http://www.mendeley.com/documents/?uuid=92b7c5e1-b7fc-4e30-b295-59037af70d37" ] } ], "mendeley" : { "formattedCitation" : "[29]", "plainTextFormattedCitation" : "[29]", "previouslyFormattedCitation" : "[28]" }, "properties" : { "noteIndex" : 0 }, "schema" : "https://github.com/citation-style-language/schema/raw/master/csl-citation.json" }</w:instrText>
      </w:r>
      <w:r w:rsidR="00F5696A">
        <w:rPr>
          <w:lang w:val="en-CA"/>
        </w:rPr>
        <w:fldChar w:fldCharType="separate"/>
      </w:r>
      <w:r w:rsidR="00376A85" w:rsidRPr="00376A85">
        <w:rPr>
          <w:noProof/>
          <w:lang w:val="en-CA"/>
        </w:rPr>
        <w:t>[29]</w:t>
      </w:r>
      <w:r w:rsidR="00F5696A">
        <w:rPr>
          <w:lang w:val="en-CA"/>
        </w:rPr>
        <w:fldChar w:fldCharType="end"/>
      </w:r>
      <w:r w:rsidR="002C2FBA">
        <w:rPr>
          <w:lang w:val="en-CA"/>
        </w:rPr>
        <w:t xml:space="preserve">. </w:t>
      </w:r>
      <w:r w:rsidR="00B9003B">
        <w:rPr>
          <w:lang w:val="en-CA"/>
        </w:rPr>
        <w:t>Simi</w:t>
      </w:r>
      <w:r w:rsidR="00EE2123">
        <w:rPr>
          <w:lang w:val="en-CA"/>
        </w:rPr>
        <w:t>larly, Schneider et al. tested</w:t>
      </w:r>
      <w:r w:rsidR="00B9003B">
        <w:rPr>
          <w:lang w:val="en-CA"/>
        </w:rPr>
        <w:t xml:space="preserve"> robotic-assisted laparoscopic </w:t>
      </w:r>
      <w:proofErr w:type="spellStart"/>
      <w:r w:rsidR="00B9003B">
        <w:rPr>
          <w:lang w:val="en-CA"/>
        </w:rPr>
        <w:t>ultrasonography</w:t>
      </w:r>
      <w:proofErr w:type="spellEnd"/>
      <w:r w:rsidR="00B9003B">
        <w:rPr>
          <w:lang w:val="en-CA"/>
        </w:rPr>
        <w:t xml:space="preserve"> for hepatic surgery by asking 10 subjects to complete a questionnaire after performing specific task experiments, using the robotic tool and a handheld tool, the experience of participants was noted, and they were asked to comment on instrument functionality, comfort, ease of use and usefulness of the tool </w:t>
      </w:r>
      <w:r w:rsidR="00F5696A">
        <w:rPr>
          <w:lang w:val="en-CA"/>
        </w:rPr>
        <w:fldChar w:fldCharType="begin" w:fldLock="1"/>
      </w:r>
      <w:r w:rsidR="00376A85">
        <w:rPr>
          <w:lang w:val="en-CA"/>
        </w:rPr>
        <w:instrText>ADDIN CSL_CITATION { "citationItems" : [ { "id" : "ITEM-1", "itemData" : { "DOI" : "10.1016/j.surg.2011.07.040", "ISBN" : "1532-7361 (Electronic)\\n0039-6060 (Linking)", "ISSN" : "00396060", "PMID" : "21982071", "abstract" : "Introduction: This study describes and evaluates a novel, robot-assisted laparoscopic ultrasonographic device for hepatic surgery. Laparoscopic liver surgery is being performed with increasing frequency. One major drawback of this approach is the limited capability of intraoperative ultrasonography (IOUS) using standard laparoscopic devices. Robotic surgery systems offer the opportunity to develop new tools to improve techniques in minimally invasive surgery. This study evaluates a new integrated ultrasonography (US) device with the da Vinci Surgical System for laparoscopic visualization, comparing it with conventional handheld laparoscopic IOUS for performing key tasks in hepatic surgery. Methods: A prototype laparoscopic IOUS instrument was developed for the da Vinci Surgical System and compared with a conventional laparoscopic US device in simulation tasks: (1) In vivo porcine hepatic visualization and probe manipulation, (2) lesion detection accuracy, and (3) biopsy precision. Usability was queried by poststudy questionnaire. Results: The robotic US proved better than conventional laparoscopic US in liver surface exploration (85% success vs 73%; P =.030) and tool manipulation (79% vs 57%; P =.028), whereas no difference was detected in lesion identification (63 vs 58; P =.41) and needle biopsy tasks (57 vs 48; P =.11). Subjects found the robotic US to facilitate better probe positioning (80%), decrease fatigue (90%), and be more useful overall (90%) on the post-task questionnaire. Conclusion: We found this robot-assisted IOUS system to be practical and useful in the performance of important tasks required for hepatic surgery, outperforming free-hand laparoscopic IOUS for certain tasks, and was more subjectively usable to the surgeon. Systems such as this may expand the use of robotic surgery for complex operative procedures requiring IOUS. \u00a9 2012 Mosby, Inc. All rights reserved.", "author" : [ { "dropping-particle" : "", "family" : "Schneider", "given" : "Caitlin M.", "non-dropping-particle" : "", "parse-names" : false, "suffix" : "" }, { "dropping-particle" : "", "family" : "Peng", "given" : "Peter D.", "non-dropping-particle" : "", "parse-names" : false, "suffix" : "" }, { "dropping-particle" : "", "family" : "Taylor", "given" : "Russell H.", "non-dropping-particle" : "", "parse-names" : false, "suffix" : "" }, { "dropping-particle" : "", "family" : "Dachs", "given" : "Gregory W.", "non-dropping-particle" : "", "parse-names" : false, "suffix" : "" }, { "dropping-particle" : "", "family" : "Hasser", "given" : "Christopher J.", "non-dropping-particle" : "", "parse-names" : false, "suffix" : "" }, { "dropping-particle" : "", "family" : "Dimaio", "given" : "Simon P.", "non-dropping-particle" : "", "parse-names" : false, "suffix" : "" }, { "dropping-particle" : "", "family" : "Choti", "given" : "Michael A.", "non-dropping-particle" : "", "parse-names" : false, "suffix" : "" } ], "container-title" : "Surgery", "id" : "ITEM-1", "issue" : "5", "issued" : { "date-parts" : [ [ "2012" ] ] }, "page" : "756-762", "publisher" : "Elsevier", "title" : "Robot-assisted laparoscopic ultrasonography for hepatic surgery", "type" : "article-journal", "volume" : "151" }, "uris" : [ "http://www.mendeley.com/documents/?uuid=61c447c7-93f5-4f31-ae2d-eede37478586" ] } ], "mendeley" : { "formattedCitation" : "[30]", "plainTextFormattedCitation" : "[30]", "previouslyFormattedCitation" : "[29]" }, "properties" : { "noteIndex" : 0 }, "schema" : "https://github.com/citation-style-language/schema/raw/master/csl-citation.json" }</w:instrText>
      </w:r>
      <w:r w:rsidR="00F5696A">
        <w:rPr>
          <w:lang w:val="en-CA"/>
        </w:rPr>
        <w:fldChar w:fldCharType="separate"/>
      </w:r>
      <w:r w:rsidR="00376A85" w:rsidRPr="00376A85">
        <w:rPr>
          <w:noProof/>
          <w:lang w:val="en-CA"/>
        </w:rPr>
        <w:t>[30]</w:t>
      </w:r>
      <w:r w:rsidR="00F5696A">
        <w:rPr>
          <w:lang w:val="en-CA"/>
        </w:rPr>
        <w:fldChar w:fldCharType="end"/>
      </w:r>
      <w:r w:rsidR="00B9003B">
        <w:rPr>
          <w:lang w:val="en-CA"/>
        </w:rPr>
        <w:t xml:space="preserve">.  The scores were analyzed using a t-test </w:t>
      </w:r>
      <w:r w:rsidR="00EE2123">
        <w:rPr>
          <w:lang w:val="en-CA"/>
        </w:rPr>
        <w:t>for</w:t>
      </w:r>
      <w:r w:rsidR="00D03108">
        <w:rPr>
          <w:lang w:val="en-CA"/>
        </w:rPr>
        <w:t xml:space="preserve"> statistical difference</w:t>
      </w:r>
      <w:r w:rsidR="00EE2123">
        <w:rPr>
          <w:lang w:val="en-CA"/>
        </w:rPr>
        <w:t>s</w:t>
      </w:r>
      <w:r w:rsidR="002C2FBA">
        <w:rPr>
          <w:lang w:val="en-CA"/>
        </w:rPr>
        <w:t xml:space="preserve"> </w:t>
      </w:r>
      <w:r w:rsidR="00F5696A">
        <w:rPr>
          <w:lang w:val="en-CA"/>
        </w:rPr>
        <w:fldChar w:fldCharType="begin" w:fldLock="1"/>
      </w:r>
      <w:r w:rsidR="00376A85">
        <w:rPr>
          <w:lang w:val="en-CA"/>
        </w:rPr>
        <w:instrText>ADDIN CSL_CITATION { "citationItems" : [ { "id" : "ITEM-1", "itemData" : { "DOI" : "10.1016/j.surg.2011.07.040", "ISBN" : "1532-7361 (Electronic)\\n0039-6060 (Linking)", "ISSN" : "00396060", "PMID" : "21982071", "abstract" : "Introduction: This study describes and evaluates a novel, robot-assisted laparoscopic ultrasonographic device for hepatic surgery. Laparoscopic liver surgery is being performed with increasing frequency. One major drawback of this approach is the limited capability of intraoperative ultrasonography (IOUS) using standard laparoscopic devices. Robotic surgery systems offer the opportunity to develop new tools to improve techniques in minimally invasive surgery. This study evaluates a new integrated ultrasonography (US) device with the da Vinci Surgical System for laparoscopic visualization, comparing it with conventional handheld laparoscopic IOUS for performing key tasks in hepatic surgery. Methods: A prototype laparoscopic IOUS instrument was developed for the da Vinci Surgical System and compared with a conventional laparoscopic US device in simulation tasks: (1) In vivo porcine hepatic visualization and probe manipulation, (2) lesion detection accuracy, and (3) biopsy precision. Usability was queried by poststudy questionnaire. Results: The robotic US proved better than conventional laparoscopic US in liver surface exploration (85% success vs 73%; P =.030) and tool manipulation (79% vs 57%; P =.028), whereas no difference was detected in lesion identification (63 vs 58; P =.41) and needle biopsy tasks (57 vs 48; P =.11). Subjects found the robotic US to facilitate better probe positioning (80%), decrease fatigue (90%), and be more useful overall (90%) on the post-task questionnaire. Conclusion: We found this robot-assisted IOUS system to be practical and useful in the performance of important tasks required for hepatic surgery, outperforming free-hand laparoscopic IOUS for certain tasks, and was more subjectively usable to the surgeon. Systems such as this may expand the use of robotic surgery for complex operative procedures requiring IOUS. \u00a9 2012 Mosby, Inc. All rights reserved.", "author" : [ { "dropping-particle" : "", "family" : "Schneider", "given" : "Caitlin M.", "non-dropping-particle" : "", "parse-names" : false, "suffix" : "" }, { "dropping-particle" : "", "family" : "Peng", "given" : "Peter D.", "non-dropping-particle" : "", "parse-names" : false, "suffix" : "" }, { "dropping-particle" : "", "family" : "Taylor", "given" : "Russell H.", "non-dropping-particle" : "", "parse-names" : false, "suffix" : "" }, { "dropping-particle" : "", "family" : "Dachs", "given" : "Gregory W.", "non-dropping-particle" : "", "parse-names" : false, "suffix" : "" }, { "dropping-particle" : "", "family" : "Hasser", "given" : "Christopher J.", "non-dropping-particle" : "", "parse-names" : false, "suffix" : "" }, { "dropping-particle" : "", "family" : "Dimaio", "given" : "Simon P.", "non-dropping-particle" : "", "parse-names" : false, "suffix" : "" }, { "dropping-particle" : "", "family" : "Choti", "given" : "Michael A.", "non-dropping-particle" : "", "parse-names" : false, "suffix" : "" } ], "container-title" : "Surgery", "id" : "ITEM-1", "issue" : "5", "issued" : { "date-parts" : [ [ "2012" ] ] }, "page" : "756-762", "publisher" : "Elsevier", "title" : "Robot-assisted laparoscopic ultrasonography for hepatic surgery", "type" : "article-journal", "volume" : "151" }, "uris" : [ "http://www.mendeley.com/documents/?uuid=61c447c7-93f5-4f31-ae2d-eede37478586" ] } ], "mendeley" : { "formattedCitation" : "[30]", "plainTextFormattedCitation" : "[30]", "previouslyFormattedCitation" : "[29]" }, "properties" : { "noteIndex" : 0 }, "schema" : "https://github.com/citation-style-language/schema/raw/master/csl-citation.json" }</w:instrText>
      </w:r>
      <w:r w:rsidR="00F5696A">
        <w:rPr>
          <w:lang w:val="en-CA"/>
        </w:rPr>
        <w:fldChar w:fldCharType="separate"/>
      </w:r>
      <w:r w:rsidR="00376A85" w:rsidRPr="00376A85">
        <w:rPr>
          <w:noProof/>
          <w:lang w:val="en-CA"/>
        </w:rPr>
        <w:t>[30]</w:t>
      </w:r>
      <w:r w:rsidR="00F5696A">
        <w:rPr>
          <w:lang w:val="en-CA"/>
        </w:rPr>
        <w:fldChar w:fldCharType="end"/>
      </w:r>
      <w:r w:rsidR="00D03108">
        <w:rPr>
          <w:lang w:val="en-CA"/>
        </w:rPr>
        <w:t xml:space="preserve">. </w:t>
      </w:r>
      <w:r w:rsidR="0051527A">
        <w:rPr>
          <w:lang w:val="en-CA"/>
        </w:rPr>
        <w:t xml:space="preserve">Addis et al. outlined a testing protocol to compare a standard instrument and a prototype forceps and cutting instrument </w:t>
      </w:r>
      <w:r w:rsidR="00F5696A">
        <w:rPr>
          <w:lang w:val="en-CA"/>
        </w:rPr>
        <w:fldChar w:fldCharType="begin" w:fldLock="1"/>
      </w:r>
      <w:r w:rsidR="00376A85">
        <w:rPr>
          <w:lang w:val="en-CA"/>
        </w:rPr>
        <w:instrText>ADDIN CSL_CITATION { "citationItems" : [ { "id" : "ITEM-1", "itemData" : { "DOI" : "10.4293/108680812X13291597716186", "ISSN" : "1086-8089", "abstract" : "Background and Objectives: Few standardized testing procedures exist for instruments intended for Natural Orifice Translumenal Endoscopic Surgery. These testing procedures are critical for evaluating surgical skills and surgical instruments to ensure sufficient quality. This need is widely recognized by endoscopic surgeons as a major hurdle for the advancement of Natural Orifice Translumenal Endoscopic Surgery. Methods: Beginning with tasks currently used to evaluate laparoscopic surgeons and instruments, new tasks were designed to evaluate endoscopic surgical forceps instruments. Results: Six tasks have been developed from existing tasks, adapted and modified for use with endoscopic instruments, or newly designed to test additional features of endoscopic forceps. The new tasks include the Fuzzy Ball Task, Cup Drop Task, Ring Around Task, Material Pull Task, Simulated Biopsy Task, and the Force Gauge Task. These tasks were then used to evaluate the performance of a new forceps instrument designed at Pennsylvania State University. Conclusions: The need for testing procedures for the advancement of Natural Orifice Translumenal Endoscopic Surgery has been addressed in this work. The developed tasks form a basis for not only testing new forceps instruments, but also for evaluating individual performance of surgical candidates with endoscopic forceps instruments. \u00a9 2012 by JSLS, Journal of the Society of Laparoendoscopic Surgeons.", "author" : [ { "dropping-particle" : "", "family" : "Addis", "given" : "Matthew", "non-dropping-particle" : "", "parse-names" : false, "suffix" : "" }, { "dropping-particle" : "", "family" : "Aguirre", "given" : "Milton", "non-dropping-particle" : "", "parse-names" : false, "suffix" : "" }, { "dropping-particle" : "", "family" : "Frecker", "given" : "Mary", "non-dropping-particle" : "", "parse-names" : false, "suffix" : "" }, { "dropping-particle" : "", "family" : "Haluck", "given" : "Randy", "non-dropping-particle" : "", "parse-names" : false, "suffix" : "" }, { "dropping-particle" : "", "family" : "Matthew", "given" : "Abraham", "non-dropping-particle" : "", "parse-names" : false, "suffix" : "" }, { "dropping-particle" : "", "family" : "Pauli", "given" : "Eric", "non-dropping-particle" : "", "parse-names" : false, "suffix" : "" }, { "dropping-particle" : "", "family" : "Gopal", "given" : "Jegan", "non-dropping-particle" : "", "parse-names" : false, "suffix" : "" } ], "container-title" : "JSLS : Journal of the Society of Laparoendoscopic Surgeons", "id" : "ITEM-1", "issue" : "1", "issued" : { "date-parts" : [ [ "2012" ] ] }, "page" : "95-104", "title" : "Development of Tasks and Evaluation of a Prototype Forceps for NOTES", "type" : "article-journal", "volume" : "16" }, "uris" : [ "http://www.mendeley.com/documents/?uuid=e2ad0662-b9bf-47f1-93b4-61c92aeff3a0" ] } ], "mendeley" : { "formattedCitation" : "[31]", "plainTextFormattedCitation" : "[31]", "previouslyFormattedCitation" : "[30]" }, "properties" : { "noteIndex" : 0 }, "schema" : "https://github.com/citation-style-language/schema/raw/master/csl-citation.json" }</w:instrText>
      </w:r>
      <w:r w:rsidR="00F5696A">
        <w:rPr>
          <w:lang w:val="en-CA"/>
        </w:rPr>
        <w:fldChar w:fldCharType="separate"/>
      </w:r>
      <w:r w:rsidR="00376A85" w:rsidRPr="00376A85">
        <w:rPr>
          <w:noProof/>
          <w:lang w:val="en-CA"/>
        </w:rPr>
        <w:t>[31]</w:t>
      </w:r>
      <w:r w:rsidR="00F5696A">
        <w:rPr>
          <w:lang w:val="en-CA"/>
        </w:rPr>
        <w:fldChar w:fldCharType="end"/>
      </w:r>
      <w:r w:rsidR="0051527A">
        <w:rPr>
          <w:lang w:val="en-CA"/>
        </w:rPr>
        <w:t>. Six tasks were developed using a standard and literature and participants testing the tool were asked to comment on the tool’s performance; the frequency of specific comments, e.g. “this tool is helpful” were assessed</w:t>
      </w:r>
      <w:r w:rsidR="00B71C97">
        <w:rPr>
          <w:lang w:val="en-CA"/>
        </w:rPr>
        <w:t xml:space="preserve"> </w:t>
      </w:r>
      <w:r w:rsidR="00F5696A">
        <w:rPr>
          <w:lang w:val="en-CA"/>
        </w:rPr>
        <w:fldChar w:fldCharType="begin" w:fldLock="1"/>
      </w:r>
      <w:r w:rsidR="00376A85">
        <w:rPr>
          <w:lang w:val="en-CA"/>
        </w:rPr>
        <w:instrText>ADDIN CSL_CITATION { "citationItems" : [ { "id" : "ITEM-1", "itemData" : { "DOI" : "10.4293/108680812X13291597716186", "ISSN" : "1086-8089", "abstract" : "Background and Objectives: Few standardized testing procedures exist for instruments intended for Natural Orifice Translumenal Endoscopic Surgery. These testing procedures are critical for evaluating surgical skills and surgical instruments to ensure sufficient quality. This need is widely recognized by endoscopic surgeons as a major hurdle for the advancement of Natural Orifice Translumenal Endoscopic Surgery. Methods: Beginning with tasks currently used to evaluate laparoscopic surgeons and instruments, new tasks were designed to evaluate endoscopic surgical forceps instruments. Results: Six tasks have been developed from existing tasks, adapted and modified for use with endoscopic instruments, or newly designed to test additional features of endoscopic forceps. The new tasks include the Fuzzy Ball Task, Cup Drop Task, Ring Around Task, Material Pull Task, Simulated Biopsy Task, and the Force Gauge Task. These tasks were then used to evaluate the performance of a new forceps instrument designed at Pennsylvania State University. Conclusions: The need for testing procedures for the advancement of Natural Orifice Translumenal Endoscopic Surgery has been addressed in this work. The developed tasks form a basis for not only testing new forceps instruments, but also for evaluating individual performance of surgical candidates with endoscopic forceps instruments. \u00a9 2012 by JSLS, Journal of the Society of Laparoendoscopic Surgeons.", "author" : [ { "dropping-particle" : "", "family" : "Addis", "given" : "Matthew", "non-dropping-particle" : "", "parse-names" : false, "suffix" : "" }, { "dropping-particle" : "", "family" : "Aguirre", "given" : "Milton", "non-dropping-particle" : "", "parse-names" : false, "suffix" : "" }, { "dropping-particle" : "", "family" : "Frecker", "given" : "Mary", "non-dropping-particle" : "", "parse-names" : false, "suffix" : "" }, { "dropping-particle" : "", "family" : "Haluck", "given" : "Randy", "non-dropping-particle" : "", "parse-names" : false, "suffix" : "" }, { "dropping-particle" : "", "family" : "Matthew", "given" : "Abraham", "non-dropping-particle" : "", "parse-names" : false, "suffix" : "" }, { "dropping-particle" : "", "family" : "Pauli", "given" : "Eric", "non-dropping-particle" : "", "parse-names" : false, "suffix" : "" }, { "dropping-particle" : "", "family" : "Gopal", "given" : "Jegan", "non-dropping-particle" : "", "parse-names" : false, "suffix" : "" } ], "container-title" : "JSLS : Journal of the Society of Laparoendoscopic Surgeons", "id" : "ITEM-1", "issue" : "1", "issued" : { "date-parts" : [ [ "2012" ] ] }, "page" : "95-104", "title" : "Development of Tasks and Evaluation of a Prototype Forceps for NOTES", "type" : "article-journal", "volume" : "16" }, "uris" : [ "http://www.mendeley.com/documents/?uuid=e2ad0662-b9bf-47f1-93b4-61c92aeff3a0" ] } ], "mendeley" : { "formattedCitation" : "[31]", "plainTextFormattedCitation" : "[31]", "previouslyFormattedCitation" : "[30]" }, "properties" : { "noteIndex" : 0 }, "schema" : "https://github.com/citation-style-language/schema/raw/master/csl-citation.json" }</w:instrText>
      </w:r>
      <w:r w:rsidR="00F5696A">
        <w:rPr>
          <w:lang w:val="en-CA"/>
        </w:rPr>
        <w:fldChar w:fldCharType="separate"/>
      </w:r>
      <w:r w:rsidR="00376A85" w:rsidRPr="00376A85">
        <w:rPr>
          <w:noProof/>
          <w:lang w:val="en-CA"/>
        </w:rPr>
        <w:t>[31]</w:t>
      </w:r>
      <w:r w:rsidR="00F5696A">
        <w:rPr>
          <w:lang w:val="en-CA"/>
        </w:rPr>
        <w:fldChar w:fldCharType="end"/>
      </w:r>
      <w:r w:rsidR="0051527A">
        <w:rPr>
          <w:lang w:val="en-CA"/>
        </w:rPr>
        <w:t xml:space="preserve">. </w:t>
      </w:r>
    </w:p>
    <w:p w:rsidR="005C6945" w:rsidRDefault="0051527A" w:rsidP="0077458C">
      <w:pPr>
        <w:ind w:firstLine="720"/>
        <w:jc w:val="both"/>
        <w:rPr>
          <w:lang w:val="en-CA"/>
        </w:rPr>
      </w:pPr>
      <w:r>
        <w:rPr>
          <w:lang w:val="en-CA"/>
        </w:rPr>
        <w:t>Furthermore, a</w:t>
      </w:r>
      <w:r w:rsidR="00D03108">
        <w:rPr>
          <w:lang w:val="en-CA"/>
        </w:rPr>
        <w:t xml:space="preserve">nother PhD. candidate from CIGITI is testing a similar instrument for neurosurgery </w:t>
      </w:r>
      <w:r w:rsidR="0077458C">
        <w:rPr>
          <w:lang w:val="en-CA"/>
        </w:rPr>
        <w:t>using a user feedback survey</w:t>
      </w:r>
      <w:r w:rsidR="00E0659C">
        <w:rPr>
          <w:lang w:val="en-CA"/>
        </w:rPr>
        <w:t>, developed using literature and expert neurosurgeon input</w:t>
      </w:r>
      <w:r w:rsidR="0077458C">
        <w:rPr>
          <w:lang w:val="en-CA"/>
        </w:rPr>
        <w:t xml:space="preserve">; </w:t>
      </w:r>
      <w:r w:rsidR="00D03108">
        <w:rPr>
          <w:lang w:val="en-CA"/>
        </w:rPr>
        <w:t xml:space="preserve">their REB will be amended to conduct this validation study which has the same scope, objectives and outcomes, but for another surgical environment. </w:t>
      </w:r>
      <w:r>
        <w:rPr>
          <w:lang w:val="en-CA"/>
        </w:rPr>
        <w:t>The validation of the instrument prototypes will undergo a similar validation testing protocol.</w:t>
      </w:r>
      <w:r w:rsidR="0077458C">
        <w:rPr>
          <w:lang w:val="en-CA"/>
        </w:rPr>
        <w:t xml:space="preserve"> The user feedback</w:t>
      </w:r>
      <w:r w:rsidR="005C6945">
        <w:rPr>
          <w:lang w:val="en-CA"/>
        </w:rPr>
        <w:t xml:space="preserve"> </w:t>
      </w:r>
      <w:proofErr w:type="gramStart"/>
      <w:r w:rsidR="005C6945">
        <w:rPr>
          <w:lang w:val="en-CA"/>
        </w:rPr>
        <w:t>survey</w:t>
      </w:r>
      <w:r w:rsidR="00E0659C">
        <w:rPr>
          <w:lang w:val="en-CA"/>
        </w:rPr>
        <w:t>,</w:t>
      </w:r>
      <w:proofErr w:type="gramEnd"/>
      <w:r w:rsidR="00E0659C">
        <w:rPr>
          <w:lang w:val="en-CA"/>
        </w:rPr>
        <w:t xml:space="preserve"> developed using the neurosurgery survey with expert otologist input</w:t>
      </w:r>
      <w:r w:rsidR="005C6945">
        <w:rPr>
          <w:lang w:val="en-CA"/>
        </w:rPr>
        <w:t xml:space="preserve"> (see Appendix A) will be used to obtain surgeon feedback on the following aspects of the tool: instrument </w:t>
      </w:r>
      <w:r w:rsidR="0077458C">
        <w:rPr>
          <w:lang w:val="en-CA"/>
        </w:rPr>
        <w:t>form</w:t>
      </w:r>
      <w:r w:rsidR="005C6945">
        <w:rPr>
          <w:lang w:val="en-CA"/>
        </w:rPr>
        <w:t>, operation</w:t>
      </w:r>
      <w:r w:rsidR="0077458C">
        <w:rPr>
          <w:lang w:val="en-CA"/>
        </w:rPr>
        <w:t>, functionality</w:t>
      </w:r>
      <w:r w:rsidR="005C6945">
        <w:rPr>
          <w:lang w:val="en-CA"/>
        </w:rPr>
        <w:t xml:space="preserve"> </w:t>
      </w:r>
      <w:r w:rsidR="0077458C">
        <w:rPr>
          <w:lang w:val="en-CA"/>
        </w:rPr>
        <w:t>(</w:t>
      </w:r>
      <w:r w:rsidR="005C6945">
        <w:rPr>
          <w:lang w:val="en-CA"/>
        </w:rPr>
        <w:t>including using the instrument tip to bend and dissect mock cholesteatoma</w:t>
      </w:r>
      <w:r w:rsidR="0077458C">
        <w:rPr>
          <w:lang w:val="en-CA"/>
        </w:rPr>
        <w:t xml:space="preserve">), performance, </w:t>
      </w:r>
      <w:r w:rsidR="005C6945">
        <w:rPr>
          <w:lang w:val="en-CA"/>
        </w:rPr>
        <w:t xml:space="preserve">safety, functionality and comfort. The </w:t>
      </w:r>
      <w:proofErr w:type="spellStart"/>
      <w:r w:rsidR="005C6945">
        <w:rPr>
          <w:lang w:val="en-CA"/>
        </w:rPr>
        <w:t>Likert</w:t>
      </w:r>
      <w:proofErr w:type="spellEnd"/>
      <w:r w:rsidR="005C6945">
        <w:rPr>
          <w:lang w:val="en-CA"/>
        </w:rPr>
        <w:t xml:space="preserve"> Scale scores will be analyzed using non-parametric </w:t>
      </w:r>
      <w:proofErr w:type="spellStart"/>
      <w:r w:rsidR="005C6945">
        <w:rPr>
          <w:lang w:val="en-CA"/>
        </w:rPr>
        <w:t>Kruskal</w:t>
      </w:r>
      <w:proofErr w:type="spellEnd"/>
      <w:r w:rsidR="005C6945">
        <w:rPr>
          <w:lang w:val="en-CA"/>
        </w:rPr>
        <w:t xml:space="preserve"> Wallis statistics method and qualitative comments will be summarized in a journal paper. </w:t>
      </w:r>
    </w:p>
    <w:p w:rsidR="000F6635" w:rsidRDefault="000F6635" w:rsidP="00663FF9">
      <w:pPr>
        <w:jc w:val="both"/>
        <w:rPr>
          <w:highlight w:val="yellow"/>
          <w:lang w:val="en-CA"/>
        </w:rPr>
      </w:pPr>
      <w:r>
        <w:rPr>
          <w:highlight w:val="yellow"/>
          <w:lang w:val="en-CA"/>
        </w:rPr>
        <w:t xml:space="preserve">Appendix A: </w:t>
      </w:r>
    </w:p>
    <w:p w:rsidR="005C6945" w:rsidRDefault="005C6945" w:rsidP="00663FF9">
      <w:pPr>
        <w:jc w:val="both"/>
        <w:rPr>
          <w:lang w:val="en-CA"/>
        </w:rPr>
      </w:pPr>
      <w:r w:rsidRPr="005C6945">
        <w:rPr>
          <w:highlight w:val="yellow"/>
          <w:lang w:val="en-CA"/>
        </w:rPr>
        <w:t>&lt;&lt;</w:t>
      </w:r>
      <w:proofErr w:type="gramStart"/>
      <w:r w:rsidRPr="005C6945">
        <w:rPr>
          <w:highlight w:val="yellow"/>
          <w:lang w:val="en-CA"/>
        </w:rPr>
        <w:t>attach</w:t>
      </w:r>
      <w:proofErr w:type="gramEnd"/>
      <w:r w:rsidRPr="005C6945">
        <w:rPr>
          <w:highlight w:val="yellow"/>
          <w:lang w:val="en-CA"/>
        </w:rPr>
        <w:t xml:space="preserve"> C:\Users\arushri </w:t>
      </w:r>
      <w:proofErr w:type="spellStart"/>
      <w:r w:rsidRPr="005C6945">
        <w:rPr>
          <w:highlight w:val="yellow"/>
          <w:lang w:val="en-CA"/>
        </w:rPr>
        <w:t>swarup</w:t>
      </w:r>
      <w:proofErr w:type="spellEnd"/>
      <w:r w:rsidRPr="005C6945">
        <w:rPr>
          <w:highlight w:val="yellow"/>
          <w:lang w:val="en-CA"/>
        </w:rPr>
        <w:t>\Documents\</w:t>
      </w:r>
      <w:proofErr w:type="spellStart"/>
      <w:r w:rsidRPr="005C6945">
        <w:rPr>
          <w:highlight w:val="yellow"/>
          <w:lang w:val="en-CA"/>
        </w:rPr>
        <w:t>GitHub</w:t>
      </w:r>
      <w:proofErr w:type="spellEnd"/>
      <w:r w:rsidRPr="005C6945">
        <w:rPr>
          <w:highlight w:val="yellow"/>
          <w:lang w:val="en-CA"/>
        </w:rPr>
        <w:t>\Grad-School\REB\TEES Instrument Testing Survey\</w:t>
      </w:r>
      <w:r w:rsidRPr="005C6945">
        <w:rPr>
          <w:highlight w:val="yellow"/>
        </w:rPr>
        <w:t xml:space="preserve"> </w:t>
      </w:r>
      <w:r w:rsidRPr="005C6945">
        <w:rPr>
          <w:highlight w:val="yellow"/>
          <w:lang w:val="en-CA"/>
        </w:rPr>
        <w:t>Survey -  ENT Instrument 2017-08-25 AS&gt;&gt;</w:t>
      </w:r>
    </w:p>
    <w:p w:rsidR="00CB2919" w:rsidRDefault="00CB2919" w:rsidP="00663FF9">
      <w:pPr>
        <w:jc w:val="both"/>
        <w:rPr>
          <w:lang w:val="en-CA"/>
        </w:rPr>
      </w:pPr>
    </w:p>
    <w:p w:rsidR="009A1118" w:rsidRDefault="00B03FF8" w:rsidP="00B03FF8">
      <w:pPr>
        <w:pStyle w:val="Heading1"/>
        <w:rPr>
          <w:lang w:val="en-CA"/>
        </w:rPr>
      </w:pPr>
      <w:r>
        <w:rPr>
          <w:lang w:val="en-CA"/>
        </w:rPr>
        <w:t xml:space="preserve">5. </w:t>
      </w:r>
      <w:r w:rsidR="009A1118">
        <w:rPr>
          <w:lang w:val="en-CA"/>
        </w:rPr>
        <w:t>Timeline</w:t>
      </w:r>
    </w:p>
    <w:p w:rsidR="009A1118" w:rsidRDefault="009A1118" w:rsidP="00663FF9">
      <w:pPr>
        <w:jc w:val="both"/>
        <w:rPr>
          <w:lang w:val="en-CA"/>
        </w:rPr>
      </w:pPr>
    </w:p>
    <w:p w:rsidR="00376A85" w:rsidRPr="00376A85" w:rsidRDefault="009A1118">
      <w:pPr>
        <w:widowControl w:val="0"/>
        <w:autoSpaceDE w:val="0"/>
        <w:autoSpaceDN w:val="0"/>
        <w:adjustRightInd w:val="0"/>
        <w:spacing w:after="140" w:line="288" w:lineRule="auto"/>
        <w:rPr>
          <w:rFonts w:ascii="Calibri" w:eastAsia="Times New Roman" w:hAnsi="Calibri" w:cs="Times New Roman"/>
          <w:noProof/>
          <w:sz w:val="28"/>
        </w:rPr>
      </w:pPr>
      <w:r>
        <w:rPr>
          <w:lang w:val="en-CA"/>
        </w:rPr>
        <w:t>Bibliography</w:t>
      </w:r>
      <w:r w:rsidR="00F5696A" w:rsidRPr="00F5696A">
        <w:rPr>
          <w:rFonts w:asciiTheme="majorHAnsi" w:eastAsiaTheme="majorEastAsia" w:hAnsiTheme="majorHAnsi" w:cstheme="majorBidi"/>
          <w:b/>
          <w:bCs/>
          <w:sz w:val="28"/>
          <w:szCs w:val="28"/>
          <w:lang w:val="en-CA"/>
        </w:rPr>
        <w:fldChar w:fldCharType="begin" w:fldLock="1"/>
      </w:r>
      <w:r w:rsidR="00EB0521">
        <w:rPr>
          <w:lang w:val="en-CA"/>
        </w:rPr>
        <w:instrText xml:space="preserve">ADDIN Mendeley Bibliography CSL_BIBLIOGRAPHY </w:instrText>
      </w:r>
      <w:r w:rsidR="00F5696A" w:rsidRPr="00F5696A">
        <w:rPr>
          <w:rFonts w:asciiTheme="majorHAnsi" w:eastAsiaTheme="majorEastAsia" w:hAnsiTheme="majorHAnsi" w:cstheme="majorBidi"/>
          <w:b/>
          <w:bCs/>
          <w:sz w:val="28"/>
          <w:szCs w:val="28"/>
          <w:lang w:val="en-CA"/>
        </w:rPr>
        <w:fldChar w:fldCharType="separate"/>
      </w:r>
    </w:p>
    <w:p w:rsidR="00376A85" w:rsidRPr="00376A85" w:rsidRDefault="00376A85" w:rsidP="00123703">
      <w:pPr>
        <w:spacing w:after="0"/>
        <w:contextualSpacing/>
        <w:rPr>
          <w:rFonts w:eastAsia="Times New Roman"/>
          <w:noProof/>
        </w:rPr>
      </w:pPr>
      <w:r w:rsidRPr="00376A85">
        <w:rPr>
          <w:rFonts w:eastAsia="Times New Roman"/>
          <w:noProof/>
        </w:rPr>
        <w:lastRenderedPageBreak/>
        <w:t>[1]</w:t>
      </w:r>
      <w:r w:rsidRPr="00376A85">
        <w:rPr>
          <w:rFonts w:eastAsia="Times New Roman"/>
          <w:noProof/>
        </w:rPr>
        <w:tab/>
        <w:t xml:space="preserve">N. Nassif, M. Berlucchi, and L. O. R. de Zinis, “Tympanic membrane perforation in children: Endoscopic type I tympanoplasty, a newly technique, is it worthwhile?,” </w:t>
      </w:r>
      <w:r w:rsidRPr="00376A85">
        <w:rPr>
          <w:rFonts w:eastAsia="Times New Roman"/>
          <w:i/>
          <w:iCs/>
          <w:noProof/>
        </w:rPr>
        <w:t>Int. J. Pediatr. Otorhinolaryngol.</w:t>
      </w:r>
      <w:r w:rsidRPr="00376A85">
        <w:rPr>
          <w:rFonts w:eastAsia="Times New Roman"/>
          <w:noProof/>
        </w:rPr>
        <w:t>, vol. 79, no. 11, pp. 1860–1864, 2015.</w:t>
      </w:r>
    </w:p>
    <w:p w:rsidR="00376A85" w:rsidRPr="00376A85" w:rsidRDefault="00376A85" w:rsidP="00123703">
      <w:pPr>
        <w:spacing w:after="0"/>
        <w:contextualSpacing/>
        <w:rPr>
          <w:rFonts w:eastAsia="Times New Roman"/>
          <w:noProof/>
        </w:rPr>
      </w:pPr>
    </w:p>
    <w:p w:rsidR="00376A85" w:rsidRPr="00376A85" w:rsidRDefault="00376A85" w:rsidP="00123703">
      <w:pPr>
        <w:spacing w:after="0"/>
        <w:contextualSpacing/>
        <w:rPr>
          <w:rFonts w:eastAsia="Times New Roman"/>
          <w:noProof/>
        </w:rPr>
      </w:pPr>
      <w:r w:rsidRPr="00376A85">
        <w:rPr>
          <w:rFonts w:eastAsia="Times New Roman"/>
          <w:noProof/>
        </w:rPr>
        <w:t>[2]</w:t>
      </w:r>
      <w:r w:rsidRPr="00376A85">
        <w:rPr>
          <w:rFonts w:eastAsia="Times New Roman"/>
          <w:noProof/>
        </w:rPr>
        <w:tab/>
        <w:t xml:space="preserve">M. S. Cohen, L. D. Landegger, E. D. Kozin, and D. J. Lee, “Pediatric endoscopic ear surgery in clinical practice: Lessons learned and early outcomes,” </w:t>
      </w:r>
      <w:r w:rsidRPr="00376A85">
        <w:rPr>
          <w:rFonts w:eastAsia="Times New Roman"/>
          <w:i/>
          <w:iCs/>
          <w:noProof/>
        </w:rPr>
        <w:t>Laryngoscope</w:t>
      </w:r>
      <w:r w:rsidRPr="00376A85">
        <w:rPr>
          <w:rFonts w:eastAsia="Times New Roman"/>
          <w:noProof/>
        </w:rPr>
        <w:t>, p. n/a–n/a, 2015.</w:t>
      </w:r>
    </w:p>
    <w:p w:rsidR="00376A85" w:rsidRPr="00376A85" w:rsidRDefault="00376A85" w:rsidP="00123703">
      <w:pPr>
        <w:spacing w:after="0"/>
        <w:contextualSpacing/>
        <w:rPr>
          <w:rFonts w:eastAsia="Times New Roman"/>
          <w:noProof/>
        </w:rPr>
      </w:pPr>
    </w:p>
    <w:p w:rsidR="00376A85" w:rsidRPr="00376A85" w:rsidRDefault="00376A85" w:rsidP="00123703">
      <w:pPr>
        <w:spacing w:after="0"/>
        <w:contextualSpacing/>
        <w:rPr>
          <w:rFonts w:eastAsia="Times New Roman"/>
          <w:noProof/>
        </w:rPr>
      </w:pPr>
      <w:r w:rsidRPr="00376A85">
        <w:rPr>
          <w:rFonts w:eastAsia="Times New Roman"/>
          <w:noProof/>
        </w:rPr>
        <w:t>[3]</w:t>
      </w:r>
      <w:r w:rsidRPr="00376A85">
        <w:rPr>
          <w:rFonts w:eastAsia="Times New Roman"/>
          <w:noProof/>
        </w:rPr>
        <w:tab/>
        <w:t xml:space="preserve">H. Kanona, J. S. Virk, and A. Owa, “Endoscopic ear surgery: A case series and first United Kingdom experience.,” </w:t>
      </w:r>
      <w:r w:rsidRPr="00376A85">
        <w:rPr>
          <w:rFonts w:eastAsia="Times New Roman"/>
          <w:i/>
          <w:iCs/>
          <w:noProof/>
        </w:rPr>
        <w:t>World J. Clin. cases</w:t>
      </w:r>
      <w:r w:rsidRPr="00376A85">
        <w:rPr>
          <w:rFonts w:eastAsia="Times New Roman"/>
          <w:noProof/>
        </w:rPr>
        <w:t>, vol. 3, no. 3, pp. 310–7, 2015.</w:t>
      </w:r>
    </w:p>
    <w:p w:rsidR="00376A85" w:rsidRPr="00376A85" w:rsidRDefault="00376A85" w:rsidP="00123703">
      <w:pPr>
        <w:spacing w:after="0"/>
        <w:contextualSpacing/>
        <w:rPr>
          <w:rFonts w:eastAsia="Times New Roman"/>
          <w:noProof/>
        </w:rPr>
      </w:pPr>
    </w:p>
    <w:p w:rsidR="00376A85" w:rsidRPr="00376A85" w:rsidRDefault="00376A85" w:rsidP="00123703">
      <w:pPr>
        <w:spacing w:after="0"/>
        <w:contextualSpacing/>
        <w:rPr>
          <w:rFonts w:eastAsia="Times New Roman"/>
          <w:noProof/>
        </w:rPr>
      </w:pPr>
      <w:r w:rsidRPr="00376A85">
        <w:rPr>
          <w:rFonts w:eastAsia="Times New Roman"/>
          <w:noProof/>
        </w:rPr>
        <w:t>[4]</w:t>
      </w:r>
      <w:r w:rsidRPr="00376A85">
        <w:rPr>
          <w:rFonts w:eastAsia="Times New Roman"/>
          <w:noProof/>
        </w:rPr>
        <w:tab/>
        <w:t xml:space="preserve">M. Badr-el-dine, “Instrumentation and Technologies in Endoscopic Ear Surgery,” </w:t>
      </w:r>
      <w:r w:rsidRPr="00376A85">
        <w:rPr>
          <w:rFonts w:eastAsia="Times New Roman"/>
          <w:i/>
          <w:iCs/>
          <w:noProof/>
        </w:rPr>
        <w:t>Otolaryngol. Clin. NA</w:t>
      </w:r>
      <w:r w:rsidRPr="00376A85">
        <w:rPr>
          <w:rFonts w:eastAsia="Times New Roman"/>
          <w:noProof/>
        </w:rPr>
        <w:t>, vol. 46, no. 2, pp. 211–225, 2013.</w:t>
      </w:r>
    </w:p>
    <w:p w:rsidR="00376A85" w:rsidRPr="00376A85" w:rsidRDefault="00376A85" w:rsidP="00123703">
      <w:pPr>
        <w:spacing w:after="0"/>
        <w:contextualSpacing/>
        <w:rPr>
          <w:rFonts w:eastAsia="Times New Roman"/>
          <w:noProof/>
        </w:rPr>
      </w:pPr>
    </w:p>
    <w:p w:rsidR="00376A85" w:rsidRPr="00376A85" w:rsidRDefault="00376A85" w:rsidP="00123703">
      <w:pPr>
        <w:spacing w:after="0"/>
        <w:contextualSpacing/>
        <w:rPr>
          <w:rFonts w:eastAsia="Times New Roman"/>
          <w:noProof/>
        </w:rPr>
      </w:pPr>
      <w:r w:rsidRPr="00376A85">
        <w:rPr>
          <w:rFonts w:eastAsia="Times New Roman"/>
          <w:noProof/>
        </w:rPr>
        <w:t>[5]</w:t>
      </w:r>
      <w:r w:rsidRPr="00376A85">
        <w:rPr>
          <w:rFonts w:eastAsia="Times New Roman"/>
          <w:noProof/>
        </w:rPr>
        <w:tab/>
        <w:t xml:space="preserve">M. L. Bennett, D. Zhang, R. F. Labadie, and J. H. Noble, “Comparison of Middle Ear Visualization With Endoscopy and Microscopy,” </w:t>
      </w:r>
      <w:r w:rsidRPr="00376A85">
        <w:rPr>
          <w:rFonts w:eastAsia="Times New Roman"/>
          <w:i/>
          <w:iCs/>
          <w:noProof/>
        </w:rPr>
        <w:t>Otol. Neurotol.</w:t>
      </w:r>
      <w:r w:rsidRPr="00376A85">
        <w:rPr>
          <w:rFonts w:eastAsia="Times New Roman"/>
          <w:noProof/>
        </w:rPr>
        <w:t>, vol. 37, pp. 362–366, 2016.</w:t>
      </w:r>
    </w:p>
    <w:p w:rsidR="00376A85" w:rsidRPr="00376A85" w:rsidRDefault="00376A85" w:rsidP="00123703">
      <w:pPr>
        <w:spacing w:after="0"/>
        <w:contextualSpacing/>
        <w:rPr>
          <w:rFonts w:eastAsia="Times New Roman"/>
          <w:noProof/>
        </w:rPr>
      </w:pPr>
    </w:p>
    <w:p w:rsidR="00376A85" w:rsidRPr="00376A85" w:rsidRDefault="00376A85" w:rsidP="00123703">
      <w:pPr>
        <w:spacing w:after="0"/>
        <w:contextualSpacing/>
        <w:rPr>
          <w:rFonts w:eastAsia="Times New Roman"/>
          <w:noProof/>
        </w:rPr>
      </w:pPr>
      <w:r w:rsidRPr="00376A85">
        <w:rPr>
          <w:rFonts w:eastAsia="Times New Roman"/>
          <w:noProof/>
        </w:rPr>
        <w:t>[6]</w:t>
      </w:r>
      <w:r w:rsidRPr="00376A85">
        <w:rPr>
          <w:rFonts w:eastAsia="Times New Roman"/>
          <w:noProof/>
        </w:rPr>
        <w:tab/>
        <w:t xml:space="preserve">M. Tarabichi, “Endoscopic Middle Ear Surgery,” </w:t>
      </w:r>
      <w:r w:rsidRPr="00376A85">
        <w:rPr>
          <w:rFonts w:eastAsia="Times New Roman"/>
          <w:i/>
          <w:iCs/>
          <w:noProof/>
        </w:rPr>
        <w:t>Ann. Otol. Rhinol. Laryngol.</w:t>
      </w:r>
      <w:r w:rsidRPr="00376A85">
        <w:rPr>
          <w:rFonts w:eastAsia="Times New Roman"/>
          <w:noProof/>
        </w:rPr>
        <w:t>, vol. 108, no. 1, pp. 39–46, 1999.</w:t>
      </w:r>
    </w:p>
    <w:p w:rsidR="00376A85" w:rsidRPr="00376A85" w:rsidRDefault="00376A85" w:rsidP="00123703">
      <w:pPr>
        <w:spacing w:after="0"/>
        <w:contextualSpacing/>
        <w:rPr>
          <w:rFonts w:eastAsia="Times New Roman"/>
          <w:noProof/>
        </w:rPr>
      </w:pPr>
    </w:p>
    <w:p w:rsidR="00376A85" w:rsidRPr="00376A85" w:rsidRDefault="00376A85" w:rsidP="00123703">
      <w:pPr>
        <w:spacing w:after="0"/>
        <w:contextualSpacing/>
        <w:rPr>
          <w:rFonts w:eastAsia="Times New Roman"/>
          <w:noProof/>
        </w:rPr>
      </w:pPr>
      <w:r w:rsidRPr="00376A85">
        <w:rPr>
          <w:rFonts w:eastAsia="Times New Roman"/>
          <w:noProof/>
        </w:rPr>
        <w:t>[7]</w:t>
      </w:r>
      <w:r w:rsidRPr="00376A85">
        <w:rPr>
          <w:rFonts w:eastAsia="Times New Roman"/>
          <w:noProof/>
        </w:rPr>
        <w:tab/>
        <w:t xml:space="preserve">R. A. Chole, H. A. Brodie, and A. Jacob, “Surgery of the Mastoid and Petrosa,” </w:t>
      </w:r>
      <w:r w:rsidRPr="00376A85">
        <w:rPr>
          <w:rFonts w:eastAsia="Times New Roman"/>
          <w:i/>
          <w:iCs/>
          <w:noProof/>
        </w:rPr>
        <w:t>Ento Key Fastest Otolaryngology &amp; Ophthalmology Insight Engine</w:t>
      </w:r>
      <w:r w:rsidRPr="00376A85">
        <w:rPr>
          <w:rFonts w:eastAsia="Times New Roman"/>
          <w:noProof/>
        </w:rPr>
        <w:t>, 2016. [Online]. Available: https://entokey.com/surgery-of-the-mastoid-and-petrosa/. [Accessed: 25-Sep-2017].</w:t>
      </w:r>
    </w:p>
    <w:p w:rsidR="00376A85" w:rsidRPr="00376A85" w:rsidRDefault="00376A85" w:rsidP="00123703">
      <w:pPr>
        <w:spacing w:after="0"/>
        <w:contextualSpacing/>
        <w:rPr>
          <w:rFonts w:eastAsia="Times New Roman"/>
          <w:noProof/>
        </w:rPr>
      </w:pPr>
    </w:p>
    <w:p w:rsidR="00376A85" w:rsidRPr="00376A85" w:rsidRDefault="00376A85" w:rsidP="00123703">
      <w:pPr>
        <w:spacing w:after="0"/>
        <w:contextualSpacing/>
        <w:rPr>
          <w:rFonts w:eastAsia="Times New Roman"/>
          <w:noProof/>
        </w:rPr>
      </w:pPr>
      <w:r w:rsidRPr="00376A85">
        <w:rPr>
          <w:rFonts w:eastAsia="Times New Roman"/>
          <w:noProof/>
        </w:rPr>
        <w:t>[8]</w:t>
      </w:r>
      <w:r w:rsidRPr="00376A85">
        <w:rPr>
          <w:rFonts w:eastAsia="Times New Roman"/>
          <w:noProof/>
        </w:rPr>
        <w:tab/>
        <w:t>IWGEES, “Instruments for Endoscopic Ear Surgery,” 2011. [Online]. Available: http://www.sinuscentro.com.br/iwgees/instruments.htm. [Accessed: 25-Sep-2017].</w:t>
      </w:r>
    </w:p>
    <w:p w:rsidR="00376A85" w:rsidRPr="00376A85" w:rsidRDefault="00376A85" w:rsidP="00123703">
      <w:pPr>
        <w:spacing w:after="0"/>
        <w:contextualSpacing/>
        <w:rPr>
          <w:rFonts w:eastAsia="Times New Roman"/>
          <w:noProof/>
        </w:rPr>
      </w:pPr>
    </w:p>
    <w:p w:rsidR="00376A85" w:rsidRPr="00376A85" w:rsidRDefault="00376A85" w:rsidP="00123703">
      <w:pPr>
        <w:spacing w:after="0"/>
        <w:contextualSpacing/>
        <w:rPr>
          <w:rFonts w:eastAsia="Times New Roman"/>
          <w:noProof/>
        </w:rPr>
      </w:pPr>
      <w:r w:rsidRPr="00376A85">
        <w:rPr>
          <w:rFonts w:eastAsia="Times New Roman"/>
          <w:noProof/>
        </w:rPr>
        <w:t>[9]</w:t>
      </w:r>
      <w:r w:rsidRPr="00376A85">
        <w:rPr>
          <w:rFonts w:eastAsia="Times New Roman"/>
          <w:noProof/>
        </w:rPr>
        <w:tab/>
        <w:t>K. O. Paulose, “Micro Ear Surgery in Jubilee Hospital Trivandrum, Kerala,India,” 2017. [Online]. Available: http://drpaulose.com/ear/ent-pediatric-children/micro-ear-surgery-in-jubilee-hospital-trivandrum-keralaindia. [Accessed: 25-Sep-2017].</w:t>
      </w:r>
    </w:p>
    <w:p w:rsidR="00376A85" w:rsidRPr="00376A85" w:rsidRDefault="00376A85" w:rsidP="00123703">
      <w:pPr>
        <w:spacing w:after="0"/>
        <w:contextualSpacing/>
        <w:rPr>
          <w:rFonts w:eastAsia="Times New Roman"/>
          <w:noProof/>
        </w:rPr>
      </w:pPr>
    </w:p>
    <w:p w:rsidR="00376A85" w:rsidRPr="00376A85" w:rsidRDefault="00376A85" w:rsidP="00123703">
      <w:pPr>
        <w:spacing w:after="0"/>
        <w:contextualSpacing/>
        <w:rPr>
          <w:rFonts w:eastAsia="Times New Roman"/>
          <w:noProof/>
        </w:rPr>
      </w:pPr>
      <w:r w:rsidRPr="00376A85">
        <w:rPr>
          <w:rFonts w:eastAsia="Times New Roman"/>
          <w:noProof/>
        </w:rPr>
        <w:t>[10]</w:t>
      </w:r>
      <w:r w:rsidRPr="00376A85">
        <w:rPr>
          <w:rFonts w:eastAsia="Times New Roman"/>
          <w:noProof/>
        </w:rPr>
        <w:tab/>
        <w:t xml:space="preserve">T. Mijovic and J. Lea, “Training and Education in Endoscopic Ear Surgery,” </w:t>
      </w:r>
      <w:r w:rsidRPr="00376A85">
        <w:rPr>
          <w:rFonts w:eastAsia="Times New Roman"/>
          <w:i/>
          <w:iCs/>
          <w:noProof/>
        </w:rPr>
        <w:t>Curr. Otorhinolaryngol. Rep.</w:t>
      </w:r>
      <w:r w:rsidRPr="00376A85">
        <w:rPr>
          <w:rFonts w:eastAsia="Times New Roman"/>
          <w:noProof/>
        </w:rPr>
        <w:t>, vol. 3, no. 4, pp. 193–199, 2015.</w:t>
      </w:r>
    </w:p>
    <w:p w:rsidR="00376A85" w:rsidRPr="00376A85" w:rsidRDefault="00376A85" w:rsidP="00123703">
      <w:pPr>
        <w:spacing w:after="0"/>
        <w:contextualSpacing/>
        <w:rPr>
          <w:rFonts w:eastAsia="Times New Roman"/>
          <w:noProof/>
        </w:rPr>
      </w:pPr>
    </w:p>
    <w:p w:rsidR="00376A85" w:rsidRPr="00376A85" w:rsidRDefault="00376A85" w:rsidP="00123703">
      <w:pPr>
        <w:spacing w:after="0"/>
        <w:contextualSpacing/>
        <w:rPr>
          <w:rFonts w:eastAsia="Times New Roman"/>
          <w:noProof/>
        </w:rPr>
      </w:pPr>
      <w:r w:rsidRPr="00376A85">
        <w:rPr>
          <w:rFonts w:eastAsia="Times New Roman"/>
          <w:noProof/>
        </w:rPr>
        <w:t>[11]</w:t>
      </w:r>
      <w:r w:rsidRPr="00376A85">
        <w:rPr>
          <w:rFonts w:eastAsia="Times New Roman"/>
          <w:noProof/>
        </w:rPr>
        <w:tab/>
        <w:t xml:space="preserve">C. Kuo and H. Wu, “Comparison of endoscopic and microscopic tympanoplasty,” </w:t>
      </w:r>
      <w:r w:rsidRPr="00376A85">
        <w:rPr>
          <w:rFonts w:eastAsia="Times New Roman"/>
          <w:i/>
          <w:iCs/>
          <w:noProof/>
        </w:rPr>
        <w:t>Eur. Arch. Oto-Rhino-Laryngology</w:t>
      </w:r>
      <w:r w:rsidRPr="00376A85">
        <w:rPr>
          <w:rFonts w:eastAsia="Times New Roman"/>
          <w:noProof/>
        </w:rPr>
        <w:t>, vol. 10, no. 1, pp. 1–6, 2017.</w:t>
      </w:r>
    </w:p>
    <w:p w:rsidR="00376A85" w:rsidRPr="00376A85" w:rsidRDefault="00376A85" w:rsidP="00123703">
      <w:pPr>
        <w:spacing w:after="0"/>
        <w:contextualSpacing/>
        <w:rPr>
          <w:rFonts w:eastAsia="Times New Roman"/>
          <w:noProof/>
        </w:rPr>
      </w:pPr>
    </w:p>
    <w:p w:rsidR="00376A85" w:rsidRPr="00376A85" w:rsidRDefault="00376A85" w:rsidP="00123703">
      <w:pPr>
        <w:spacing w:after="0"/>
        <w:contextualSpacing/>
        <w:rPr>
          <w:rFonts w:eastAsia="Times New Roman"/>
          <w:noProof/>
        </w:rPr>
      </w:pPr>
      <w:r w:rsidRPr="00376A85">
        <w:rPr>
          <w:rFonts w:eastAsia="Times New Roman"/>
          <w:noProof/>
        </w:rPr>
        <w:t>[12]</w:t>
      </w:r>
      <w:r w:rsidRPr="00376A85">
        <w:rPr>
          <w:rFonts w:eastAsia="Times New Roman"/>
          <w:noProof/>
        </w:rPr>
        <w:tab/>
        <w:t>Columbia University Medical Centre, “Endoscopic Ear Surgery,” 2016. [Online]. Available: http://entcolumbia.org/our-services/otology-neurotology/endoscopic-ear-surgery. [Accessed: 25-Sep-2017].</w:t>
      </w:r>
    </w:p>
    <w:p w:rsidR="00376A85" w:rsidRPr="00376A85" w:rsidRDefault="00376A85" w:rsidP="00123703">
      <w:pPr>
        <w:spacing w:after="0"/>
        <w:contextualSpacing/>
        <w:rPr>
          <w:rFonts w:eastAsia="Times New Roman"/>
          <w:noProof/>
        </w:rPr>
      </w:pPr>
    </w:p>
    <w:p w:rsidR="00376A85" w:rsidRPr="00376A85" w:rsidRDefault="00376A85" w:rsidP="00123703">
      <w:pPr>
        <w:spacing w:after="0"/>
        <w:contextualSpacing/>
        <w:rPr>
          <w:rFonts w:eastAsia="Times New Roman"/>
          <w:noProof/>
        </w:rPr>
      </w:pPr>
      <w:r w:rsidRPr="00376A85">
        <w:rPr>
          <w:rFonts w:eastAsia="Times New Roman"/>
          <w:noProof/>
        </w:rPr>
        <w:t>[13]</w:t>
      </w:r>
      <w:r w:rsidRPr="00376A85">
        <w:rPr>
          <w:rFonts w:eastAsia="Times New Roman"/>
          <w:noProof/>
        </w:rPr>
        <w:tab/>
        <w:t xml:space="preserve">M. Yong, T. Mijovic, and J. Lea, “Endoscopic ear surgery in Canada : a cross-sectional study,” </w:t>
      </w:r>
      <w:r w:rsidRPr="00376A85">
        <w:rPr>
          <w:rFonts w:eastAsia="Times New Roman"/>
          <w:i/>
          <w:iCs/>
          <w:noProof/>
        </w:rPr>
        <w:t>J. Otolaryngol. - Head Neck Surg.</w:t>
      </w:r>
      <w:r w:rsidRPr="00376A85">
        <w:rPr>
          <w:rFonts w:eastAsia="Times New Roman"/>
          <w:noProof/>
        </w:rPr>
        <w:t>, pp. 1–8, 2016.</w:t>
      </w:r>
    </w:p>
    <w:p w:rsidR="00376A85" w:rsidRPr="00376A85" w:rsidRDefault="00376A85" w:rsidP="00123703">
      <w:pPr>
        <w:spacing w:after="0"/>
        <w:contextualSpacing/>
        <w:rPr>
          <w:rFonts w:eastAsia="Times New Roman"/>
          <w:noProof/>
        </w:rPr>
      </w:pPr>
    </w:p>
    <w:p w:rsidR="00376A85" w:rsidRPr="00376A85" w:rsidRDefault="00376A85" w:rsidP="00123703">
      <w:pPr>
        <w:spacing w:after="0"/>
        <w:contextualSpacing/>
        <w:rPr>
          <w:rFonts w:eastAsia="Times New Roman"/>
          <w:noProof/>
        </w:rPr>
      </w:pPr>
      <w:r w:rsidRPr="00376A85">
        <w:rPr>
          <w:rFonts w:eastAsia="Times New Roman"/>
          <w:noProof/>
        </w:rPr>
        <w:lastRenderedPageBreak/>
        <w:t>[14]</w:t>
      </w:r>
      <w:r w:rsidRPr="00376A85">
        <w:rPr>
          <w:rFonts w:eastAsia="Times New Roman"/>
          <w:noProof/>
        </w:rPr>
        <w:tab/>
        <w:t xml:space="preserve">S. C. Prasad, A. Giannuzzi, E. A. Nahleh, G. De Donato, A. Russo, and M. Sanna, “Is endoscopic ear surgery an alternative to the modified Bondy technique for limited epitympanic cholesteatoma?,” </w:t>
      </w:r>
      <w:r w:rsidRPr="00376A85">
        <w:rPr>
          <w:rFonts w:eastAsia="Times New Roman"/>
          <w:i/>
          <w:iCs/>
          <w:noProof/>
        </w:rPr>
        <w:t>Eur. Arch. Oto-Rhino-Laryngology</w:t>
      </w:r>
      <w:r w:rsidRPr="00376A85">
        <w:rPr>
          <w:rFonts w:eastAsia="Times New Roman"/>
          <w:noProof/>
        </w:rPr>
        <w:t>, vol. 273, no. 9, pp. 2533–2540, 2016.</w:t>
      </w:r>
    </w:p>
    <w:p w:rsidR="00376A85" w:rsidRPr="00376A85" w:rsidRDefault="00376A85" w:rsidP="00123703">
      <w:pPr>
        <w:spacing w:after="0"/>
        <w:contextualSpacing/>
        <w:rPr>
          <w:rFonts w:eastAsia="Times New Roman"/>
          <w:noProof/>
        </w:rPr>
      </w:pPr>
    </w:p>
    <w:p w:rsidR="00376A85" w:rsidRPr="00376A85" w:rsidRDefault="00376A85" w:rsidP="00123703">
      <w:pPr>
        <w:spacing w:after="0"/>
        <w:contextualSpacing/>
        <w:rPr>
          <w:rFonts w:eastAsia="Times New Roman"/>
          <w:noProof/>
        </w:rPr>
      </w:pPr>
      <w:r w:rsidRPr="00376A85">
        <w:rPr>
          <w:rFonts w:eastAsia="Times New Roman"/>
          <w:noProof/>
        </w:rPr>
        <w:t>[15]</w:t>
      </w:r>
      <w:r w:rsidRPr="00376A85">
        <w:rPr>
          <w:rFonts w:eastAsia="Times New Roman"/>
          <w:noProof/>
        </w:rPr>
        <w:tab/>
        <w:t xml:space="preserve">A. L. James and B. C. Papsin, “Ten Top Considerations in Pediatric Tympanoplasty,” </w:t>
      </w:r>
      <w:r w:rsidRPr="00376A85">
        <w:rPr>
          <w:rFonts w:eastAsia="Times New Roman"/>
          <w:i/>
          <w:iCs/>
          <w:noProof/>
        </w:rPr>
        <w:t>Otolaryngol. -- Head Neck Surg.</w:t>
      </w:r>
      <w:r w:rsidRPr="00376A85">
        <w:rPr>
          <w:rFonts w:eastAsia="Times New Roman"/>
          <w:noProof/>
        </w:rPr>
        <w:t>, vol. 147, no. 6, pp. 992–998, 2012.</w:t>
      </w:r>
    </w:p>
    <w:p w:rsidR="00376A85" w:rsidRPr="00376A85" w:rsidRDefault="00376A85" w:rsidP="00123703">
      <w:pPr>
        <w:spacing w:after="0"/>
        <w:contextualSpacing/>
        <w:rPr>
          <w:rFonts w:eastAsia="Times New Roman"/>
          <w:noProof/>
        </w:rPr>
      </w:pPr>
    </w:p>
    <w:p w:rsidR="00376A85" w:rsidRPr="00376A85" w:rsidRDefault="00376A85" w:rsidP="00123703">
      <w:pPr>
        <w:spacing w:after="0"/>
        <w:contextualSpacing/>
        <w:rPr>
          <w:rFonts w:eastAsia="Times New Roman"/>
          <w:noProof/>
        </w:rPr>
      </w:pPr>
      <w:r w:rsidRPr="00376A85">
        <w:rPr>
          <w:rFonts w:eastAsia="Times New Roman"/>
          <w:noProof/>
        </w:rPr>
        <w:t>[16]</w:t>
      </w:r>
      <w:r w:rsidRPr="00376A85">
        <w:rPr>
          <w:rFonts w:eastAsia="Times New Roman"/>
          <w:noProof/>
        </w:rPr>
        <w:tab/>
        <w:t xml:space="preserve">A. L. James, “Endoscopic Middle Ear Surgery in Children.,” </w:t>
      </w:r>
      <w:r w:rsidRPr="00376A85">
        <w:rPr>
          <w:rFonts w:eastAsia="Times New Roman"/>
          <w:i/>
          <w:iCs/>
          <w:noProof/>
        </w:rPr>
        <w:t>Otolaryngol. Clin. North Am.</w:t>
      </w:r>
      <w:r w:rsidRPr="00376A85">
        <w:rPr>
          <w:rFonts w:eastAsia="Times New Roman"/>
          <w:noProof/>
        </w:rPr>
        <w:t>, vol. 46, no. 2, pp. 233–44, Apr. 2013.</w:t>
      </w:r>
    </w:p>
    <w:p w:rsidR="00376A85" w:rsidRPr="00376A85" w:rsidRDefault="00376A85" w:rsidP="00123703">
      <w:pPr>
        <w:spacing w:after="0"/>
        <w:contextualSpacing/>
        <w:rPr>
          <w:rFonts w:eastAsia="Times New Roman"/>
          <w:noProof/>
        </w:rPr>
      </w:pPr>
    </w:p>
    <w:p w:rsidR="00376A85" w:rsidRPr="00376A85" w:rsidRDefault="00376A85" w:rsidP="00123703">
      <w:pPr>
        <w:spacing w:after="0"/>
        <w:contextualSpacing/>
        <w:rPr>
          <w:rFonts w:eastAsia="Times New Roman"/>
          <w:noProof/>
        </w:rPr>
      </w:pPr>
      <w:r w:rsidRPr="00376A85">
        <w:rPr>
          <w:rFonts w:eastAsia="Times New Roman"/>
          <w:noProof/>
        </w:rPr>
        <w:t>[17]</w:t>
      </w:r>
      <w:r w:rsidRPr="00376A85">
        <w:rPr>
          <w:rFonts w:eastAsia="Times New Roman"/>
          <w:noProof/>
        </w:rPr>
        <w:tab/>
        <w:t>Spiggle and Theis, “Panetti Instrument Set,” 2017. [Online]. Available: http://www.spiggle-theis.com/en/products/otology/panetti-instrument-set. [Accessed: 03-Oct-2017].</w:t>
      </w:r>
    </w:p>
    <w:p w:rsidR="00376A85" w:rsidRPr="00376A85" w:rsidRDefault="00376A85" w:rsidP="00123703">
      <w:pPr>
        <w:spacing w:after="0"/>
        <w:contextualSpacing/>
        <w:rPr>
          <w:rFonts w:eastAsia="Times New Roman"/>
          <w:noProof/>
        </w:rPr>
      </w:pPr>
    </w:p>
    <w:p w:rsidR="00376A85" w:rsidRPr="00376A85" w:rsidRDefault="00376A85" w:rsidP="00123703">
      <w:pPr>
        <w:spacing w:after="0"/>
        <w:contextualSpacing/>
        <w:rPr>
          <w:rFonts w:eastAsia="Times New Roman"/>
          <w:noProof/>
        </w:rPr>
      </w:pPr>
      <w:r w:rsidRPr="00376A85">
        <w:rPr>
          <w:rFonts w:eastAsia="Times New Roman"/>
          <w:noProof/>
        </w:rPr>
        <w:t>[18]</w:t>
      </w:r>
      <w:r w:rsidRPr="00376A85">
        <w:rPr>
          <w:rFonts w:eastAsia="Times New Roman"/>
          <w:noProof/>
        </w:rPr>
        <w:tab/>
        <w:t>Grace Medical, “Endoscopic Instruments,” 2017. [Online]. Available: http://www.gracemedical.com/products/endoscopic-instruments/endoscopic-instruments/. [Accessed: 03-Oct-2017].</w:t>
      </w:r>
    </w:p>
    <w:p w:rsidR="00376A85" w:rsidRPr="00376A85" w:rsidRDefault="00376A85" w:rsidP="00123703">
      <w:pPr>
        <w:spacing w:after="0"/>
        <w:contextualSpacing/>
        <w:rPr>
          <w:rFonts w:eastAsia="Times New Roman"/>
          <w:noProof/>
        </w:rPr>
      </w:pPr>
    </w:p>
    <w:p w:rsidR="00376A85" w:rsidRPr="00376A85" w:rsidRDefault="00376A85" w:rsidP="00123703">
      <w:pPr>
        <w:spacing w:after="0"/>
        <w:contextualSpacing/>
        <w:rPr>
          <w:rFonts w:eastAsia="Times New Roman"/>
          <w:noProof/>
        </w:rPr>
      </w:pPr>
      <w:r w:rsidRPr="00376A85">
        <w:rPr>
          <w:rFonts w:eastAsia="Times New Roman"/>
          <w:noProof/>
        </w:rPr>
        <w:t>[19]</w:t>
      </w:r>
      <w:r w:rsidRPr="00376A85">
        <w:rPr>
          <w:rFonts w:eastAsia="Times New Roman"/>
          <w:noProof/>
        </w:rPr>
        <w:tab/>
        <w:t xml:space="preserve">Storz, “Instrument Set for Endoscopic Middle Ear Surgery,” </w:t>
      </w:r>
      <w:r w:rsidRPr="00376A85">
        <w:rPr>
          <w:rFonts w:eastAsia="Times New Roman"/>
          <w:i/>
          <w:iCs/>
          <w:noProof/>
        </w:rPr>
        <w:t>EndoWorld Karl Storz - Endoskope</w:t>
      </w:r>
      <w:r w:rsidRPr="00376A85">
        <w:rPr>
          <w:rFonts w:eastAsia="Times New Roman"/>
          <w:noProof/>
        </w:rPr>
        <w:t>. pp. 1–16, 2016.</w:t>
      </w:r>
    </w:p>
    <w:p w:rsidR="00376A85" w:rsidRPr="00376A85" w:rsidRDefault="00376A85" w:rsidP="00123703">
      <w:pPr>
        <w:spacing w:after="0"/>
        <w:contextualSpacing/>
        <w:rPr>
          <w:rFonts w:eastAsia="Times New Roman"/>
          <w:noProof/>
        </w:rPr>
      </w:pPr>
    </w:p>
    <w:p w:rsidR="00376A85" w:rsidRPr="00376A85" w:rsidRDefault="00376A85" w:rsidP="00123703">
      <w:pPr>
        <w:spacing w:after="0"/>
        <w:contextualSpacing/>
        <w:rPr>
          <w:rFonts w:eastAsia="Times New Roman"/>
          <w:noProof/>
        </w:rPr>
      </w:pPr>
      <w:r w:rsidRPr="00376A85">
        <w:rPr>
          <w:rFonts w:eastAsia="Times New Roman"/>
          <w:noProof/>
        </w:rPr>
        <w:t>[20]</w:t>
      </w:r>
      <w:r w:rsidRPr="00376A85">
        <w:rPr>
          <w:rFonts w:eastAsia="Times New Roman"/>
          <w:noProof/>
        </w:rPr>
        <w:tab/>
        <w:t xml:space="preserve">R. Yasin, B. P. O’Connell, H. Yu, J. B. Hunter, G. B. Wanna, A. Rivas, and N. Simaan, “Steerable Robot-assisted Micromanipulation in the Middle Ear,” </w:t>
      </w:r>
      <w:r w:rsidRPr="00376A85">
        <w:rPr>
          <w:rFonts w:eastAsia="Times New Roman"/>
          <w:i/>
          <w:iCs/>
          <w:noProof/>
        </w:rPr>
        <w:t>Otol. Neurotol.</w:t>
      </w:r>
      <w:r w:rsidRPr="00376A85">
        <w:rPr>
          <w:rFonts w:eastAsia="Times New Roman"/>
          <w:noProof/>
        </w:rPr>
        <w:t>, vol. 38, no. 2, pp. 290–295, 2017.</w:t>
      </w:r>
    </w:p>
    <w:p w:rsidR="00376A85" w:rsidRPr="00376A85" w:rsidRDefault="00376A85" w:rsidP="00123703">
      <w:pPr>
        <w:spacing w:after="0"/>
        <w:contextualSpacing/>
        <w:rPr>
          <w:rFonts w:eastAsia="Times New Roman"/>
          <w:noProof/>
        </w:rPr>
      </w:pPr>
    </w:p>
    <w:p w:rsidR="00376A85" w:rsidRPr="00376A85" w:rsidRDefault="00376A85" w:rsidP="00123703">
      <w:pPr>
        <w:spacing w:after="0"/>
        <w:contextualSpacing/>
        <w:rPr>
          <w:rFonts w:eastAsia="Times New Roman"/>
          <w:noProof/>
        </w:rPr>
      </w:pPr>
      <w:r w:rsidRPr="00376A85">
        <w:rPr>
          <w:rFonts w:eastAsia="Times New Roman"/>
          <w:noProof/>
        </w:rPr>
        <w:t>[21]</w:t>
      </w:r>
      <w:r w:rsidRPr="00376A85">
        <w:rPr>
          <w:rFonts w:eastAsia="Times New Roman"/>
          <w:noProof/>
        </w:rPr>
        <w:tab/>
        <w:t xml:space="preserve">L. Fichera, N. P. Dillon, D. Zhang, I. S. Godage, M. A. Siebold, B. I. Hartley, J. H. Noble, P. T. Russell, R. F. Labadie, and R. J. Webster, “Through the Eustachian Tube and Beyond: A New Miniature Robotic Endoscope to See Into the Middle Ear,” </w:t>
      </w:r>
      <w:r w:rsidRPr="00376A85">
        <w:rPr>
          <w:rFonts w:eastAsia="Times New Roman"/>
          <w:i/>
          <w:iCs/>
          <w:noProof/>
        </w:rPr>
        <w:t>IEEE Robot. Autom. Lett.</w:t>
      </w:r>
      <w:r w:rsidRPr="00376A85">
        <w:rPr>
          <w:rFonts w:eastAsia="Times New Roman"/>
          <w:noProof/>
        </w:rPr>
        <w:t>, vol. 2, no. 3, pp. 1488–1494, 2017.</w:t>
      </w:r>
    </w:p>
    <w:p w:rsidR="00376A85" w:rsidRPr="00376A85" w:rsidRDefault="00376A85" w:rsidP="00123703">
      <w:pPr>
        <w:spacing w:after="0"/>
        <w:contextualSpacing/>
        <w:rPr>
          <w:rFonts w:eastAsia="Times New Roman"/>
          <w:noProof/>
        </w:rPr>
      </w:pPr>
    </w:p>
    <w:p w:rsidR="00376A85" w:rsidRPr="00376A85" w:rsidRDefault="00376A85" w:rsidP="00123703">
      <w:pPr>
        <w:spacing w:after="0"/>
        <w:contextualSpacing/>
        <w:rPr>
          <w:rFonts w:eastAsia="Times New Roman"/>
          <w:noProof/>
        </w:rPr>
      </w:pPr>
      <w:r w:rsidRPr="00376A85">
        <w:rPr>
          <w:rFonts w:eastAsia="Times New Roman"/>
          <w:noProof/>
        </w:rPr>
        <w:t>[22]</w:t>
      </w:r>
      <w:r w:rsidRPr="00376A85">
        <w:rPr>
          <w:rFonts w:eastAsia="Times New Roman"/>
          <w:noProof/>
        </w:rPr>
        <w:tab/>
        <w:t>H. J. Marcus, T. P. Cundy, A. Hughes-hallett, Z. Yang, A. Darzi, D. Nandi, and D. Phil, “Europe PMC Funders Group Endoscopic and Keyhole Endoscope-assisted Neurosurgical Approaches : A Qualitative Survey on Technical Challenges and Technological Solutions,” vol. 28, no. 5, pp. 606–610, 2015.</w:t>
      </w:r>
    </w:p>
    <w:p w:rsidR="00376A85" w:rsidRPr="00376A85" w:rsidRDefault="00376A85" w:rsidP="00123703">
      <w:pPr>
        <w:spacing w:after="0"/>
        <w:contextualSpacing/>
        <w:rPr>
          <w:rFonts w:eastAsia="Times New Roman"/>
          <w:noProof/>
        </w:rPr>
      </w:pPr>
    </w:p>
    <w:p w:rsidR="00376A85" w:rsidRPr="00376A85" w:rsidRDefault="00376A85" w:rsidP="00123703">
      <w:pPr>
        <w:spacing w:after="0"/>
        <w:contextualSpacing/>
        <w:rPr>
          <w:rFonts w:eastAsia="Times New Roman"/>
          <w:noProof/>
        </w:rPr>
      </w:pPr>
      <w:r w:rsidRPr="00376A85">
        <w:rPr>
          <w:rFonts w:eastAsia="Times New Roman"/>
          <w:noProof/>
        </w:rPr>
        <w:t>[23]</w:t>
      </w:r>
      <w:r w:rsidRPr="00376A85">
        <w:rPr>
          <w:rFonts w:eastAsia="Times New Roman"/>
          <w:noProof/>
        </w:rPr>
        <w:tab/>
        <w:t>Salient Medical, “Vitreoretianal Laser Probes,” 2017. [Online]. Available: http://salientmed.com/solution/endoprobe-handpieces/. [Accessed: 03-Oct-2017].</w:t>
      </w:r>
    </w:p>
    <w:p w:rsidR="00376A85" w:rsidRPr="00376A85" w:rsidRDefault="00376A85" w:rsidP="00123703">
      <w:pPr>
        <w:spacing w:after="0"/>
        <w:contextualSpacing/>
        <w:rPr>
          <w:rFonts w:eastAsia="Times New Roman"/>
          <w:noProof/>
        </w:rPr>
      </w:pPr>
    </w:p>
    <w:p w:rsidR="00376A85" w:rsidRPr="00376A85" w:rsidRDefault="00376A85" w:rsidP="00123703">
      <w:pPr>
        <w:spacing w:after="0"/>
        <w:contextualSpacing/>
        <w:rPr>
          <w:rFonts w:eastAsia="Times New Roman"/>
          <w:noProof/>
        </w:rPr>
      </w:pPr>
      <w:r w:rsidRPr="00376A85">
        <w:rPr>
          <w:rFonts w:eastAsia="Times New Roman"/>
          <w:noProof/>
        </w:rPr>
        <w:t>[24]</w:t>
      </w:r>
      <w:r w:rsidRPr="00376A85">
        <w:rPr>
          <w:rFonts w:eastAsia="Times New Roman"/>
          <w:noProof/>
        </w:rPr>
        <w:tab/>
        <w:t>M. J. McGowan, C. R. Hurst, H. M. Lambert, and C. F. Lumpkin, “US7766904.pdf.” p. 14, 2010.</w:t>
      </w:r>
    </w:p>
    <w:p w:rsidR="00376A85" w:rsidRPr="00376A85" w:rsidRDefault="00376A85" w:rsidP="00123703">
      <w:pPr>
        <w:spacing w:after="0"/>
        <w:contextualSpacing/>
        <w:rPr>
          <w:rFonts w:eastAsia="Times New Roman"/>
          <w:noProof/>
        </w:rPr>
      </w:pPr>
    </w:p>
    <w:p w:rsidR="00376A85" w:rsidRPr="00376A85" w:rsidRDefault="00376A85" w:rsidP="00123703">
      <w:pPr>
        <w:spacing w:after="0"/>
        <w:contextualSpacing/>
        <w:rPr>
          <w:rFonts w:eastAsia="Times New Roman"/>
          <w:noProof/>
        </w:rPr>
      </w:pPr>
      <w:r w:rsidRPr="00376A85">
        <w:rPr>
          <w:rFonts w:eastAsia="Times New Roman"/>
          <w:noProof/>
        </w:rPr>
        <w:t>[25]</w:t>
      </w:r>
      <w:r w:rsidRPr="00376A85">
        <w:rPr>
          <w:rFonts w:eastAsia="Times New Roman"/>
          <w:noProof/>
        </w:rPr>
        <w:tab/>
        <w:t>Ã. A. L. James, Ã. S. Cushing, and Ã. B. C. Papsin, “Residual Cholesteatoma After Endoscope-guided Surgery in Children,” pp. 196–201, 2015.</w:t>
      </w:r>
    </w:p>
    <w:p w:rsidR="00376A85" w:rsidRPr="00376A85" w:rsidRDefault="00376A85" w:rsidP="00123703">
      <w:pPr>
        <w:spacing w:after="0"/>
        <w:contextualSpacing/>
        <w:rPr>
          <w:rFonts w:eastAsia="Times New Roman"/>
          <w:noProof/>
        </w:rPr>
      </w:pPr>
    </w:p>
    <w:p w:rsidR="00376A85" w:rsidRPr="00376A85" w:rsidRDefault="00376A85" w:rsidP="00123703">
      <w:pPr>
        <w:spacing w:after="0"/>
        <w:contextualSpacing/>
        <w:rPr>
          <w:rFonts w:eastAsia="Times New Roman"/>
          <w:noProof/>
        </w:rPr>
      </w:pPr>
      <w:r w:rsidRPr="00376A85">
        <w:rPr>
          <w:rFonts w:eastAsia="Times New Roman"/>
          <w:noProof/>
        </w:rPr>
        <w:t>[26]</w:t>
      </w:r>
      <w:r w:rsidRPr="00376A85">
        <w:rPr>
          <w:rFonts w:eastAsia="Times New Roman"/>
          <w:noProof/>
        </w:rPr>
        <w:tab/>
        <w:t xml:space="preserve">T. Ito, T. Kubota, T. Watanabe, K. Futai, T. Furukawa, and S. Kakehata, “Transcanal endoscopic ear surgery for pediatric population with a narrow external auditory canal,” </w:t>
      </w:r>
      <w:r w:rsidRPr="00376A85">
        <w:rPr>
          <w:rFonts w:eastAsia="Times New Roman"/>
          <w:i/>
          <w:iCs/>
          <w:noProof/>
        </w:rPr>
        <w:t>Int. J. Pediatr. Otorhinolaryngol.</w:t>
      </w:r>
      <w:r w:rsidRPr="00376A85">
        <w:rPr>
          <w:rFonts w:eastAsia="Times New Roman"/>
          <w:noProof/>
        </w:rPr>
        <w:t>, vol. 79, no. 12, pp. 2265–2269, 2015.</w:t>
      </w:r>
    </w:p>
    <w:p w:rsidR="00376A85" w:rsidRPr="00376A85" w:rsidRDefault="00376A85" w:rsidP="00123703">
      <w:pPr>
        <w:spacing w:after="0"/>
        <w:contextualSpacing/>
        <w:rPr>
          <w:rFonts w:eastAsia="Times New Roman"/>
          <w:noProof/>
        </w:rPr>
      </w:pPr>
    </w:p>
    <w:p w:rsidR="00376A85" w:rsidRPr="00376A85" w:rsidRDefault="00376A85" w:rsidP="00123703">
      <w:pPr>
        <w:spacing w:after="0"/>
        <w:contextualSpacing/>
        <w:rPr>
          <w:rFonts w:eastAsia="Times New Roman"/>
          <w:noProof/>
        </w:rPr>
      </w:pPr>
      <w:r w:rsidRPr="00376A85">
        <w:rPr>
          <w:rFonts w:eastAsia="Times New Roman"/>
          <w:noProof/>
        </w:rPr>
        <w:t>[27]</w:t>
      </w:r>
      <w:r w:rsidRPr="00376A85">
        <w:rPr>
          <w:rFonts w:eastAsia="Times New Roman"/>
          <w:noProof/>
        </w:rPr>
        <w:tab/>
        <w:t>M. C. Dahm, R. K. Shepherd, and G. M. Clark, “The Postnatal Growth of the Temporal Bone and its Implications for Cochlear Implantation in Children,” 1993.</w:t>
      </w:r>
    </w:p>
    <w:p w:rsidR="00376A85" w:rsidRPr="00376A85" w:rsidRDefault="00376A85" w:rsidP="00123703">
      <w:pPr>
        <w:spacing w:after="0"/>
        <w:contextualSpacing/>
        <w:rPr>
          <w:rFonts w:eastAsia="Times New Roman"/>
          <w:noProof/>
        </w:rPr>
      </w:pPr>
    </w:p>
    <w:p w:rsidR="00376A85" w:rsidRPr="00376A85" w:rsidRDefault="00376A85" w:rsidP="00123703">
      <w:pPr>
        <w:spacing w:after="0"/>
        <w:contextualSpacing/>
        <w:rPr>
          <w:rFonts w:eastAsia="Times New Roman"/>
          <w:noProof/>
        </w:rPr>
      </w:pPr>
      <w:r w:rsidRPr="00376A85">
        <w:rPr>
          <w:rFonts w:eastAsia="Times New Roman"/>
          <w:noProof/>
        </w:rPr>
        <w:t>[28]</w:t>
      </w:r>
      <w:r w:rsidRPr="00376A85">
        <w:rPr>
          <w:rFonts w:eastAsia="Times New Roman"/>
          <w:noProof/>
        </w:rPr>
        <w:tab/>
        <w:t>R. M. Sherif, “The Middle Ear Cleft,” 2015. [Online]. Available: https://www.slideshare.net/dr_razal/anatomy-of-middle-ear-54308120. [Accessed: 07-Oct-2017].</w:t>
      </w:r>
    </w:p>
    <w:p w:rsidR="00376A85" w:rsidRPr="00376A85" w:rsidRDefault="00376A85" w:rsidP="00123703">
      <w:pPr>
        <w:spacing w:after="0"/>
        <w:contextualSpacing/>
        <w:rPr>
          <w:rFonts w:eastAsia="Times New Roman"/>
          <w:noProof/>
        </w:rPr>
      </w:pPr>
    </w:p>
    <w:p w:rsidR="00376A85" w:rsidRPr="00376A85" w:rsidRDefault="00376A85" w:rsidP="00123703">
      <w:pPr>
        <w:spacing w:after="0"/>
        <w:contextualSpacing/>
        <w:rPr>
          <w:rFonts w:eastAsia="Times New Roman"/>
          <w:noProof/>
        </w:rPr>
      </w:pPr>
      <w:r w:rsidRPr="00376A85">
        <w:rPr>
          <w:rFonts w:eastAsia="Times New Roman"/>
          <w:noProof/>
        </w:rPr>
        <w:t>[29]</w:t>
      </w:r>
      <w:r w:rsidRPr="00376A85">
        <w:rPr>
          <w:rFonts w:eastAsia="Times New Roman"/>
          <w:noProof/>
        </w:rPr>
        <w:tab/>
        <w:t xml:space="preserve">W. B. Armstrong, A. M. Karamzadeh, R. L. Crumley, T. F. Kelley, R. P. Jackson, and B. J. F. Wong, “A novel laryngoscope instrument stabilizer for operative microlaryngoscopy,” </w:t>
      </w:r>
      <w:r w:rsidRPr="00376A85">
        <w:rPr>
          <w:rFonts w:eastAsia="Times New Roman"/>
          <w:i/>
          <w:iCs/>
          <w:noProof/>
        </w:rPr>
        <w:t>Otolaryngol. - Head Neck Surg.</w:t>
      </w:r>
      <w:r w:rsidRPr="00376A85">
        <w:rPr>
          <w:rFonts w:eastAsia="Times New Roman"/>
          <w:noProof/>
        </w:rPr>
        <w:t>, vol. 132, no. 3, pp. 471–477, 2005.</w:t>
      </w:r>
    </w:p>
    <w:p w:rsidR="00376A85" w:rsidRPr="00376A85" w:rsidRDefault="00376A85" w:rsidP="00123703">
      <w:pPr>
        <w:spacing w:after="0"/>
        <w:contextualSpacing/>
        <w:rPr>
          <w:rFonts w:eastAsia="Times New Roman"/>
          <w:noProof/>
        </w:rPr>
      </w:pPr>
    </w:p>
    <w:p w:rsidR="00376A85" w:rsidRPr="00376A85" w:rsidRDefault="00376A85" w:rsidP="00123703">
      <w:pPr>
        <w:spacing w:after="0"/>
        <w:contextualSpacing/>
        <w:rPr>
          <w:rFonts w:eastAsia="Times New Roman"/>
          <w:noProof/>
        </w:rPr>
      </w:pPr>
      <w:r w:rsidRPr="00376A85">
        <w:rPr>
          <w:rFonts w:eastAsia="Times New Roman"/>
          <w:noProof/>
        </w:rPr>
        <w:t>[30]</w:t>
      </w:r>
      <w:r w:rsidRPr="00376A85">
        <w:rPr>
          <w:rFonts w:eastAsia="Times New Roman"/>
          <w:noProof/>
        </w:rPr>
        <w:tab/>
        <w:t xml:space="preserve">C. M. Schneider, P. D. Peng, R. H. Taylor, G. W. Dachs, C. J. Hasser, S. P. Dimaio, and M. A. Choti, “Robot-assisted laparoscopic ultrasonography for hepatic surgery,” </w:t>
      </w:r>
      <w:r w:rsidRPr="00376A85">
        <w:rPr>
          <w:rFonts w:eastAsia="Times New Roman"/>
          <w:i/>
          <w:iCs/>
          <w:noProof/>
        </w:rPr>
        <w:t>Surgery</w:t>
      </w:r>
      <w:r w:rsidRPr="00376A85">
        <w:rPr>
          <w:rFonts w:eastAsia="Times New Roman"/>
          <w:noProof/>
        </w:rPr>
        <w:t>, vol. 151, no. 5, pp. 756–762, 2012.</w:t>
      </w:r>
    </w:p>
    <w:p w:rsidR="00376A85" w:rsidRPr="00376A85" w:rsidRDefault="00376A85" w:rsidP="00123703">
      <w:pPr>
        <w:spacing w:after="0"/>
        <w:contextualSpacing/>
        <w:rPr>
          <w:rFonts w:eastAsia="Times New Roman"/>
          <w:noProof/>
        </w:rPr>
      </w:pPr>
    </w:p>
    <w:p w:rsidR="00376A85" w:rsidRPr="00376A85" w:rsidRDefault="00376A85" w:rsidP="00123703">
      <w:pPr>
        <w:spacing w:after="0"/>
        <w:contextualSpacing/>
        <w:rPr>
          <w:noProof/>
        </w:rPr>
      </w:pPr>
      <w:r w:rsidRPr="00376A85">
        <w:rPr>
          <w:rFonts w:eastAsia="Times New Roman"/>
          <w:noProof/>
        </w:rPr>
        <w:t>[31]</w:t>
      </w:r>
      <w:r w:rsidRPr="00376A85">
        <w:rPr>
          <w:rFonts w:eastAsia="Times New Roman"/>
          <w:noProof/>
        </w:rPr>
        <w:tab/>
        <w:t xml:space="preserve">M. Addis, M. Aguirre, M. Frecker, R. Haluck, A. Matthew, E. Pauli, and J. Gopal, “Development of Tasks and Evaluation of a Prototype Forceps for NOTES,” </w:t>
      </w:r>
      <w:r w:rsidRPr="00376A85">
        <w:rPr>
          <w:rFonts w:eastAsia="Times New Roman"/>
          <w:i/>
          <w:iCs/>
          <w:noProof/>
        </w:rPr>
        <w:t>JSLS  J. Soc. Laparoendosc. Surg.</w:t>
      </w:r>
      <w:r w:rsidRPr="00376A85">
        <w:rPr>
          <w:rFonts w:eastAsia="Times New Roman"/>
          <w:noProof/>
        </w:rPr>
        <w:t>, vol. 16, no. 1, pp. 95–104, 2012.</w:t>
      </w:r>
    </w:p>
    <w:p w:rsidR="009A1118" w:rsidRPr="009A1118" w:rsidRDefault="00F5696A" w:rsidP="00376A85">
      <w:pPr>
        <w:widowControl w:val="0"/>
        <w:autoSpaceDE w:val="0"/>
        <w:autoSpaceDN w:val="0"/>
        <w:adjustRightInd w:val="0"/>
        <w:spacing w:after="140" w:line="288" w:lineRule="auto"/>
        <w:rPr>
          <w:lang w:val="en-CA"/>
        </w:rPr>
      </w:pPr>
      <w:r>
        <w:rPr>
          <w:lang w:val="en-CA"/>
        </w:rPr>
        <w:fldChar w:fldCharType="end"/>
      </w:r>
    </w:p>
    <w:sectPr w:rsidR="009A1118" w:rsidRPr="009A1118" w:rsidSect="00913376">
      <w:pgSz w:w="12240" w:h="15840"/>
      <w:pgMar w:top="1440" w:right="1080" w:bottom="1440" w:left="1080" w:header="708"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Leslie Louvelle" w:date="2017-10-10T10:01:00Z" w:initials="LL">
    <w:p w:rsidR="0033273D" w:rsidRDefault="0033273D">
      <w:pPr>
        <w:pStyle w:val="CommentText"/>
      </w:pPr>
      <w:r>
        <w:rPr>
          <w:rStyle w:val="CommentReference"/>
        </w:rPr>
        <w:annotationRef/>
      </w:r>
      <w:r>
        <w:t xml:space="preserve">I’m wondering if you want to include a short section on the anatomy of the inner ear? Or at least a figure, for those of us who don’t know the anatomy </w:t>
      </w:r>
      <w:r>
        <w:rPr>
          <w:rFonts w:ascii="Segoe UI Emoji" w:eastAsia="Segoe UI Emoji" w:hAnsi="Segoe UI Emoji" w:cs="Segoe UI Emoji"/>
        </w:rPr>
        <w:t>😉</w:t>
      </w:r>
    </w:p>
  </w:comment>
  <w:comment w:id="1" w:author="Arushri Swarup" w:date="2017-10-10T13:32:00Z" w:initials="AS">
    <w:p w:rsidR="00D46A58" w:rsidRDefault="00D46A58">
      <w:pPr>
        <w:pStyle w:val="CommentText"/>
      </w:pPr>
      <w:r>
        <w:rPr>
          <w:rStyle w:val="CommentReference"/>
        </w:rPr>
        <w:annotationRef/>
      </w:r>
      <w:r>
        <w:t xml:space="preserve">Use the </w:t>
      </w:r>
      <w:proofErr w:type="spellStart"/>
      <w:r>
        <w:t>karl</w:t>
      </w:r>
      <w:proofErr w:type="spellEnd"/>
      <w:r>
        <w:t xml:space="preserve"> </w:t>
      </w:r>
      <w:proofErr w:type="spellStart"/>
      <w:r>
        <w:t>storz</w:t>
      </w:r>
      <w:proofErr w:type="spellEnd"/>
      <w:r>
        <w:t xml:space="preserve"> anatomy drawings by Daniele </w:t>
      </w:r>
      <w:proofErr w:type="spellStart"/>
      <w:r>
        <w:t>Marchioni</w:t>
      </w:r>
      <w:proofErr w:type="spellEnd"/>
      <w:r w:rsidR="00376A85">
        <w:t xml:space="preserve"> – sinus tympani, </w:t>
      </w:r>
      <w:proofErr w:type="spellStart"/>
      <w:r w:rsidR="00376A85">
        <w:t>antrum</w:t>
      </w:r>
      <w:proofErr w:type="spellEnd"/>
      <w:r w:rsidR="00376A85">
        <w:t xml:space="preserve">, facial nerve, </w:t>
      </w:r>
      <w:proofErr w:type="spellStart"/>
      <w:r w:rsidR="00376A85">
        <w:t>ossicles</w:t>
      </w:r>
      <w:proofErr w:type="spellEnd"/>
      <w:r w:rsidR="00376A85">
        <w:t xml:space="preserve">, </w:t>
      </w:r>
      <w:proofErr w:type="spellStart"/>
      <w:r w:rsidR="00376A85">
        <w:t>epitympanum</w:t>
      </w:r>
      <w:proofErr w:type="spellEnd"/>
      <w:r w:rsidR="00376A85">
        <w:t xml:space="preserve">, </w:t>
      </w:r>
      <w:proofErr w:type="spellStart"/>
      <w:r w:rsidR="00376A85">
        <w:t>hypotympanum</w:t>
      </w:r>
      <w:proofErr w:type="spellEnd"/>
      <w:r w:rsidR="00376A85">
        <w:t>, ear drum, promontory</w:t>
      </w:r>
    </w:p>
  </w:comment>
  <w:comment w:id="4" w:author="Leslie Louvelle" w:date="2017-10-10T10:08:00Z" w:initials="LL">
    <w:p w:rsidR="00BA5802" w:rsidRDefault="00BA5802" w:rsidP="00BA5802">
      <w:pPr>
        <w:pStyle w:val="CommentText"/>
      </w:pPr>
      <w:r>
        <w:rPr>
          <w:rStyle w:val="CommentReference"/>
        </w:rPr>
        <w:annotationRef/>
      </w:r>
      <w:r>
        <w:t xml:space="preserve">I have a few flow issues with this paragraph and the one before. To me, it would make more sense to have this paragraph come after the 1.1.1. So microscopic vs. endoscopic. You talk about the benefits of endoscopic, then go into the challenges (this paragraph). You could then say these challenges are particularly evident during two procedures: cholesteatoma removal and tympanoplasty. </w:t>
      </w:r>
    </w:p>
  </w:comment>
  <w:comment w:id="10" w:author="Peter Francis" w:date="2017-10-05T00:00:00Z" w:initials="PF">
    <w:p w:rsidR="0033273D" w:rsidRDefault="0033273D" w:rsidP="00856588">
      <w:pPr>
        <w:pStyle w:val="CommentText"/>
      </w:pPr>
      <w:r>
        <w:rPr>
          <w:rStyle w:val="CommentReference"/>
        </w:rPr>
        <w:annotationRef/>
      </w:r>
      <w:r>
        <w:t>Not sure if this should go before or after the existing solutions.</w:t>
      </w:r>
    </w:p>
  </w:comment>
  <w:comment w:id="15" w:author="Peter Francis" w:date="2017-10-04T23:36:00Z" w:initials="PF">
    <w:p w:rsidR="00BA5802" w:rsidRDefault="00BA5802" w:rsidP="00BA5802">
      <w:pPr>
        <w:pStyle w:val="CommentText"/>
      </w:pPr>
      <w:r>
        <w:rPr>
          <w:rStyle w:val="CommentReference"/>
        </w:rPr>
        <w:annotationRef/>
      </w:r>
      <w:r>
        <w:t>See if you can add a sentence here specific to instrumentation for TEES. Is it true that there are no instruments designed specifically for TEES and that current instruments used are primarily sold for other applications? If so, a sentence mentioning that or some variation would lead perfectly into the next section. Again, if that’s the case, I’d switch the title of TEES instrumentation to Middle Ear surgery instrumentation or Instrumentation used in TEES. I may be off on this but based on my understanding you could possibly push the case that currently there are no instruments on the market developed with TEES in mind and that’s what you’re going to develop.</w:t>
      </w:r>
    </w:p>
  </w:comment>
  <w:comment w:id="16" w:author="Arushri Swarup" w:date="2017-10-07T21:24:00Z" w:initials="AS">
    <w:p w:rsidR="00BA5802" w:rsidRDefault="00BA5802" w:rsidP="00BA5802">
      <w:pPr>
        <w:pStyle w:val="CommentText"/>
      </w:pPr>
      <w:r>
        <w:rPr>
          <w:rStyle w:val="CommentReference"/>
        </w:rPr>
        <w:annotationRef/>
      </w:r>
      <w:r>
        <w:t>How does this sentence sound?</w:t>
      </w:r>
    </w:p>
  </w:comment>
  <w:comment w:id="17" w:author="Peter Francis" w:date="2017-10-08T02:14:00Z" w:initials="PF">
    <w:p w:rsidR="00BA5802" w:rsidRDefault="00BA5802" w:rsidP="00BA5802">
      <w:pPr>
        <w:pStyle w:val="CommentText"/>
      </w:pPr>
      <w:r>
        <w:rPr>
          <w:rStyle w:val="CommentReference"/>
        </w:rPr>
        <w:annotationRef/>
      </w:r>
      <w:r>
        <w:t xml:space="preserve">It’s good, although I wonder if you’d be willing to be more critical about them </w:t>
      </w:r>
      <w:proofErr w:type="spellStart"/>
      <w:r>
        <w:t>haha</w:t>
      </w:r>
      <w:proofErr w:type="spellEnd"/>
      <w:r>
        <w:t>. Possibly: Existing instrumentation for TEES is satisfactory however, as it is a relatively new technique, there is room for further development.</w:t>
      </w:r>
    </w:p>
  </w:comment>
  <w:comment w:id="22" w:author="Peter Francis" w:date="2017-10-08T03:00:00Z" w:initials="PF">
    <w:p w:rsidR="0033273D" w:rsidRDefault="0033273D">
      <w:pPr>
        <w:pStyle w:val="CommentText"/>
      </w:pPr>
      <w:r>
        <w:rPr>
          <w:rStyle w:val="CommentReference"/>
        </w:rPr>
        <w:annotationRef/>
      </w:r>
      <w:r>
        <w:t>This is where the “review” part of the literature review comes into play. After summarizing the existing solutions, you should comment on them based on how well they can address the problem you’ve described, concluding with a reasoning that development of a new tool is worthwhile. The details for why should be clear, i.e. existing solutions are all robotic which will take much longer to adopt in a clinical setting etc. The end of this paragraph should probably state the intent to develop a new device that differs from the existing solutions.</w:t>
      </w:r>
    </w:p>
  </w:comment>
  <w:comment w:id="23" w:author="Arushri Swarup" w:date="2017-10-08T19:21:00Z" w:initials="AS">
    <w:p w:rsidR="0033273D" w:rsidRDefault="0033273D">
      <w:pPr>
        <w:pStyle w:val="CommentText"/>
      </w:pPr>
      <w:r>
        <w:rPr>
          <w:rStyle w:val="CommentReference"/>
        </w:rPr>
        <w:annotationRef/>
      </w:r>
      <w:r>
        <w:t>How does it sound now?</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A0BF3FC" w15:done="0"/>
  <w15:commentEx w15:paraId="4901CBE3" w15:paraIdParent="2A0BF3FC" w15:done="0"/>
  <w15:commentEx w15:paraId="6F1FA18D" w15:done="0"/>
  <w15:commentEx w15:paraId="305033FB" w15:done="0"/>
  <w15:commentEx w15:paraId="72E74871" w15:done="0"/>
  <w15:commentEx w15:paraId="2DD31083" w15:paraIdParent="72E74871" w15:done="0"/>
  <w15:commentEx w15:paraId="152D3601" w15:paraIdParent="72E74871" w15:done="0"/>
  <w15:commentEx w15:paraId="5ABE7227" w15:done="0"/>
  <w15:commentEx w15:paraId="3EFCB7AE" w15:paraIdParent="5ABE7227" w15:done="0"/>
</w15:commentsEx>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Emoji">
    <w:altName w:val="Microsoft Tai Le"/>
    <w:charset w:val="00"/>
    <w:family w:val="swiss"/>
    <w:pitch w:val="variable"/>
    <w:sig w:usb0="00000003" w:usb1="02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00000001"/>
    <w:lvl w:ilvl="0" w:tplc="00000001">
      <w:start w:val="315"/>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45D1EEC"/>
    <w:multiLevelType w:val="hybridMultilevel"/>
    <w:tmpl w:val="440E1F56"/>
    <w:lvl w:ilvl="0" w:tplc="E2FA100E">
      <w:start w:val="30"/>
      <w:numFmt w:val="bullet"/>
      <w:lvlText w:val="-"/>
      <w:lvlJc w:val="left"/>
      <w:pPr>
        <w:ind w:left="1080" w:hanging="360"/>
      </w:pPr>
      <w:rPr>
        <w:rFonts w:ascii="Calibri" w:eastAsiaTheme="minorHAnsi" w:hAnsi="Calibri"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
    <w:nsid w:val="135308BE"/>
    <w:multiLevelType w:val="multilevel"/>
    <w:tmpl w:val="304880A0"/>
    <w:lvl w:ilvl="0">
      <w:start w:val="1"/>
      <w:numFmt w:val="decimal"/>
      <w:lvlText w:val="%1."/>
      <w:lvlJc w:val="left"/>
      <w:pPr>
        <w:ind w:left="360" w:hanging="360"/>
      </w:pPr>
      <w:rPr>
        <w:rFonts w:asciiTheme="majorHAnsi" w:eastAsiaTheme="majorEastAsia" w:hAnsiTheme="majorHAnsi" w:cstheme="majorBidi"/>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
    <w:nsid w:val="18912A00"/>
    <w:multiLevelType w:val="hybridMultilevel"/>
    <w:tmpl w:val="F8766CA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nsid w:val="1FFD54F0"/>
    <w:multiLevelType w:val="hybridMultilevel"/>
    <w:tmpl w:val="6EAE81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nsid w:val="20B56C23"/>
    <w:multiLevelType w:val="hybridMultilevel"/>
    <w:tmpl w:val="8A345252"/>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6">
    <w:nsid w:val="27B506CA"/>
    <w:multiLevelType w:val="hybridMultilevel"/>
    <w:tmpl w:val="08EEDC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96707C2"/>
    <w:multiLevelType w:val="hybridMultilevel"/>
    <w:tmpl w:val="B8F2B26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nsid w:val="31140157"/>
    <w:multiLevelType w:val="hybridMultilevel"/>
    <w:tmpl w:val="31D87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5971459"/>
    <w:multiLevelType w:val="hybridMultilevel"/>
    <w:tmpl w:val="CB9835AE"/>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0">
    <w:nsid w:val="366A4785"/>
    <w:multiLevelType w:val="hybridMultilevel"/>
    <w:tmpl w:val="136ED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41F233F"/>
    <w:multiLevelType w:val="hybridMultilevel"/>
    <w:tmpl w:val="C590CC4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nsid w:val="4CEE1ED1"/>
    <w:multiLevelType w:val="hybridMultilevel"/>
    <w:tmpl w:val="69DEE4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24904AC"/>
    <w:multiLevelType w:val="hybridMultilevel"/>
    <w:tmpl w:val="DD5CA8CE"/>
    <w:lvl w:ilvl="0" w:tplc="F5BCDBE0">
      <w:numFmt w:val="bullet"/>
      <w:lvlText w:val="-"/>
      <w:lvlJc w:val="left"/>
      <w:pPr>
        <w:ind w:left="720" w:hanging="360"/>
      </w:pPr>
      <w:rPr>
        <w:rFonts w:ascii="Calibri" w:eastAsiaTheme="minorHAnsi"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nsid w:val="54C41D7D"/>
    <w:multiLevelType w:val="multilevel"/>
    <w:tmpl w:val="D43A6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52F370D"/>
    <w:multiLevelType w:val="multilevel"/>
    <w:tmpl w:val="6A3E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70A5D33"/>
    <w:multiLevelType w:val="multilevel"/>
    <w:tmpl w:val="670A5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75E0047"/>
    <w:multiLevelType w:val="hybridMultilevel"/>
    <w:tmpl w:val="BBF2DB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nsid w:val="6B3519FC"/>
    <w:multiLevelType w:val="hybridMultilevel"/>
    <w:tmpl w:val="2EEEC50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6C25206C"/>
    <w:multiLevelType w:val="multilevel"/>
    <w:tmpl w:val="01F8E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F4B564C"/>
    <w:multiLevelType w:val="hybridMultilevel"/>
    <w:tmpl w:val="B2FCE1B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7193558F"/>
    <w:multiLevelType w:val="multilevel"/>
    <w:tmpl w:val="34E8EF88"/>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nsid w:val="7DA60C05"/>
    <w:multiLevelType w:val="hybridMultilevel"/>
    <w:tmpl w:val="40DA7414"/>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1"/>
  </w:num>
  <w:num w:numId="3">
    <w:abstractNumId w:val="14"/>
  </w:num>
  <w:num w:numId="4">
    <w:abstractNumId w:val="19"/>
  </w:num>
  <w:num w:numId="5">
    <w:abstractNumId w:val="15"/>
  </w:num>
  <w:num w:numId="6">
    <w:abstractNumId w:val="16"/>
  </w:num>
  <w:num w:numId="7">
    <w:abstractNumId w:val="13"/>
  </w:num>
  <w:num w:numId="8">
    <w:abstractNumId w:val="6"/>
  </w:num>
  <w:num w:numId="9">
    <w:abstractNumId w:val="8"/>
  </w:num>
  <w:num w:numId="10">
    <w:abstractNumId w:val="1"/>
  </w:num>
  <w:num w:numId="11">
    <w:abstractNumId w:val="5"/>
  </w:num>
  <w:num w:numId="12">
    <w:abstractNumId w:val="4"/>
  </w:num>
  <w:num w:numId="13">
    <w:abstractNumId w:val="7"/>
  </w:num>
  <w:num w:numId="14">
    <w:abstractNumId w:val="17"/>
  </w:num>
  <w:num w:numId="15">
    <w:abstractNumId w:val="12"/>
  </w:num>
  <w:num w:numId="16">
    <w:abstractNumId w:val="20"/>
  </w:num>
  <w:num w:numId="17">
    <w:abstractNumId w:val="18"/>
  </w:num>
  <w:num w:numId="18">
    <w:abstractNumId w:val="3"/>
  </w:num>
  <w:num w:numId="19">
    <w:abstractNumId w:val="9"/>
  </w:num>
  <w:num w:numId="20">
    <w:abstractNumId w:val="21"/>
  </w:num>
  <w:num w:numId="21">
    <w:abstractNumId w:val="2"/>
  </w:num>
  <w:num w:numId="22">
    <w:abstractNumId w:val="0"/>
  </w:num>
  <w:num w:numId="23">
    <w:abstractNumId w:val="22"/>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eslie Louvelle">
    <w15:presenceInfo w15:providerId="Windows Live" w15:userId="17c20300a0e7ed5d"/>
  </w15:person>
  <w15:person w15:author="Arushri Swarup">
    <w15:presenceInfo w15:providerId="Windows Live" w15:userId="86362e55b653ea7e"/>
  </w15:person>
  <w15:person w15:author="Peter Francis">
    <w15:presenceInfo w15:providerId="Windows Live" w15:userId="726ef94e7e49c3fc"/>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6"/>
  <w:proofState w:spelling="clean" w:grammar="clean"/>
  <w:defaultTabStop w:val="720"/>
  <w:drawingGridHorizontalSpacing w:val="120"/>
  <w:displayHorizontalDrawingGridEvery w:val="2"/>
  <w:characterSpacingControl w:val="doNotCompress"/>
  <w:compat>
    <w:useFELayout/>
  </w:compat>
  <w:rsids>
    <w:rsidRoot w:val="009A1118"/>
    <w:rsid w:val="000039BC"/>
    <w:rsid w:val="000040F5"/>
    <w:rsid w:val="00014CCA"/>
    <w:rsid w:val="00017B7F"/>
    <w:rsid w:val="00030923"/>
    <w:rsid w:val="000323D0"/>
    <w:rsid w:val="00047E5A"/>
    <w:rsid w:val="00052321"/>
    <w:rsid w:val="00052C45"/>
    <w:rsid w:val="00053C27"/>
    <w:rsid w:val="0005404F"/>
    <w:rsid w:val="00056D81"/>
    <w:rsid w:val="000611F4"/>
    <w:rsid w:val="00062A17"/>
    <w:rsid w:val="0007798D"/>
    <w:rsid w:val="0008056C"/>
    <w:rsid w:val="0008448A"/>
    <w:rsid w:val="00085694"/>
    <w:rsid w:val="00086206"/>
    <w:rsid w:val="000A6083"/>
    <w:rsid w:val="000B7965"/>
    <w:rsid w:val="000C2A7C"/>
    <w:rsid w:val="000D5B82"/>
    <w:rsid w:val="000E07F9"/>
    <w:rsid w:val="000F0992"/>
    <w:rsid w:val="000F4390"/>
    <w:rsid w:val="000F6635"/>
    <w:rsid w:val="00104E4F"/>
    <w:rsid w:val="001077EC"/>
    <w:rsid w:val="001210CE"/>
    <w:rsid w:val="00123703"/>
    <w:rsid w:val="001250A9"/>
    <w:rsid w:val="00125684"/>
    <w:rsid w:val="00130493"/>
    <w:rsid w:val="00136A19"/>
    <w:rsid w:val="00177F2C"/>
    <w:rsid w:val="00192268"/>
    <w:rsid w:val="001930D1"/>
    <w:rsid w:val="00197B94"/>
    <w:rsid w:val="001B3D17"/>
    <w:rsid w:val="001C42D2"/>
    <w:rsid w:val="001C469A"/>
    <w:rsid w:val="001C6F6F"/>
    <w:rsid w:val="001D28D9"/>
    <w:rsid w:val="001D45F9"/>
    <w:rsid w:val="001D6755"/>
    <w:rsid w:val="001D794F"/>
    <w:rsid w:val="001E221F"/>
    <w:rsid w:val="001E274C"/>
    <w:rsid w:val="001E2BB5"/>
    <w:rsid w:val="001F58DD"/>
    <w:rsid w:val="001F6F9B"/>
    <w:rsid w:val="00201AA6"/>
    <w:rsid w:val="00204BB5"/>
    <w:rsid w:val="002125F5"/>
    <w:rsid w:val="00227D4F"/>
    <w:rsid w:val="002306EA"/>
    <w:rsid w:val="0023074F"/>
    <w:rsid w:val="002359D2"/>
    <w:rsid w:val="0024060A"/>
    <w:rsid w:val="0024716E"/>
    <w:rsid w:val="00255367"/>
    <w:rsid w:val="00270CD0"/>
    <w:rsid w:val="00277228"/>
    <w:rsid w:val="00287036"/>
    <w:rsid w:val="00295350"/>
    <w:rsid w:val="00296DB7"/>
    <w:rsid w:val="002A1D17"/>
    <w:rsid w:val="002B6EE7"/>
    <w:rsid w:val="002B7FF9"/>
    <w:rsid w:val="002C2FBA"/>
    <w:rsid w:val="002C4FF8"/>
    <w:rsid w:val="002C6507"/>
    <w:rsid w:val="002D1ADA"/>
    <w:rsid w:val="002D2514"/>
    <w:rsid w:val="002D56AE"/>
    <w:rsid w:val="002D5E24"/>
    <w:rsid w:val="002E0D30"/>
    <w:rsid w:val="002E1603"/>
    <w:rsid w:val="002E5C2C"/>
    <w:rsid w:val="002E77F1"/>
    <w:rsid w:val="002F13D2"/>
    <w:rsid w:val="003054B2"/>
    <w:rsid w:val="003073FC"/>
    <w:rsid w:val="00313130"/>
    <w:rsid w:val="00320246"/>
    <w:rsid w:val="00323919"/>
    <w:rsid w:val="003254DC"/>
    <w:rsid w:val="00330E53"/>
    <w:rsid w:val="0033273D"/>
    <w:rsid w:val="00355662"/>
    <w:rsid w:val="00376A85"/>
    <w:rsid w:val="00380D78"/>
    <w:rsid w:val="0038693D"/>
    <w:rsid w:val="00387A79"/>
    <w:rsid w:val="003A3FC2"/>
    <w:rsid w:val="003A42A5"/>
    <w:rsid w:val="003B43DC"/>
    <w:rsid w:val="003B5C54"/>
    <w:rsid w:val="003D0A2E"/>
    <w:rsid w:val="003E1733"/>
    <w:rsid w:val="003E1749"/>
    <w:rsid w:val="003E292C"/>
    <w:rsid w:val="003E34B8"/>
    <w:rsid w:val="003E424A"/>
    <w:rsid w:val="003F0282"/>
    <w:rsid w:val="003F43D8"/>
    <w:rsid w:val="003F4817"/>
    <w:rsid w:val="00407848"/>
    <w:rsid w:val="0042119C"/>
    <w:rsid w:val="004214EE"/>
    <w:rsid w:val="00421557"/>
    <w:rsid w:val="004249B5"/>
    <w:rsid w:val="00431486"/>
    <w:rsid w:val="0043574D"/>
    <w:rsid w:val="00435983"/>
    <w:rsid w:val="00436058"/>
    <w:rsid w:val="00440685"/>
    <w:rsid w:val="00444163"/>
    <w:rsid w:val="00480EE5"/>
    <w:rsid w:val="00484CAD"/>
    <w:rsid w:val="00485C88"/>
    <w:rsid w:val="0049143A"/>
    <w:rsid w:val="004A607E"/>
    <w:rsid w:val="004B6D21"/>
    <w:rsid w:val="004D2675"/>
    <w:rsid w:val="004D36E7"/>
    <w:rsid w:val="004D6E62"/>
    <w:rsid w:val="004D74E0"/>
    <w:rsid w:val="004F32CD"/>
    <w:rsid w:val="005062A7"/>
    <w:rsid w:val="0051527A"/>
    <w:rsid w:val="00515FD4"/>
    <w:rsid w:val="005164E0"/>
    <w:rsid w:val="00521FE3"/>
    <w:rsid w:val="00542D59"/>
    <w:rsid w:val="0054497C"/>
    <w:rsid w:val="005476CD"/>
    <w:rsid w:val="00553FD1"/>
    <w:rsid w:val="005545C5"/>
    <w:rsid w:val="00554C25"/>
    <w:rsid w:val="0057177B"/>
    <w:rsid w:val="005722A7"/>
    <w:rsid w:val="00591C64"/>
    <w:rsid w:val="00591E49"/>
    <w:rsid w:val="005939AE"/>
    <w:rsid w:val="00594CE7"/>
    <w:rsid w:val="00595EE9"/>
    <w:rsid w:val="005A1D04"/>
    <w:rsid w:val="005C6945"/>
    <w:rsid w:val="005C7709"/>
    <w:rsid w:val="005D099D"/>
    <w:rsid w:val="005D5D1B"/>
    <w:rsid w:val="005E1FCF"/>
    <w:rsid w:val="005E2362"/>
    <w:rsid w:val="005E3704"/>
    <w:rsid w:val="005E7EBC"/>
    <w:rsid w:val="005F2997"/>
    <w:rsid w:val="005F2D9A"/>
    <w:rsid w:val="005F3B81"/>
    <w:rsid w:val="005F67B9"/>
    <w:rsid w:val="005F6A4C"/>
    <w:rsid w:val="00601468"/>
    <w:rsid w:val="00601556"/>
    <w:rsid w:val="006074E5"/>
    <w:rsid w:val="00611A3D"/>
    <w:rsid w:val="00617F8E"/>
    <w:rsid w:val="00626B94"/>
    <w:rsid w:val="0063663E"/>
    <w:rsid w:val="00640C7A"/>
    <w:rsid w:val="00650FBA"/>
    <w:rsid w:val="006537CA"/>
    <w:rsid w:val="00654D96"/>
    <w:rsid w:val="006550FD"/>
    <w:rsid w:val="00662211"/>
    <w:rsid w:val="00663FF9"/>
    <w:rsid w:val="00670031"/>
    <w:rsid w:val="00676AC6"/>
    <w:rsid w:val="006819C8"/>
    <w:rsid w:val="00681F01"/>
    <w:rsid w:val="00695E13"/>
    <w:rsid w:val="006A2900"/>
    <w:rsid w:val="006A4781"/>
    <w:rsid w:val="006A61E2"/>
    <w:rsid w:val="006C7045"/>
    <w:rsid w:val="006D4250"/>
    <w:rsid w:val="006D511C"/>
    <w:rsid w:val="006D5A4F"/>
    <w:rsid w:val="006D5F24"/>
    <w:rsid w:val="006E17FC"/>
    <w:rsid w:val="006E1E1E"/>
    <w:rsid w:val="006E3BDE"/>
    <w:rsid w:val="006F3CAA"/>
    <w:rsid w:val="006F5F48"/>
    <w:rsid w:val="00701057"/>
    <w:rsid w:val="0071389C"/>
    <w:rsid w:val="00714A1C"/>
    <w:rsid w:val="0072532D"/>
    <w:rsid w:val="00732080"/>
    <w:rsid w:val="007371D5"/>
    <w:rsid w:val="00740A1A"/>
    <w:rsid w:val="00740EA2"/>
    <w:rsid w:val="00740F0A"/>
    <w:rsid w:val="007429FF"/>
    <w:rsid w:val="00743B1B"/>
    <w:rsid w:val="00751A86"/>
    <w:rsid w:val="0075218A"/>
    <w:rsid w:val="00754889"/>
    <w:rsid w:val="0075564A"/>
    <w:rsid w:val="00764B1E"/>
    <w:rsid w:val="00765F46"/>
    <w:rsid w:val="0077458C"/>
    <w:rsid w:val="00784551"/>
    <w:rsid w:val="00796991"/>
    <w:rsid w:val="007A211C"/>
    <w:rsid w:val="007A28C4"/>
    <w:rsid w:val="007A2993"/>
    <w:rsid w:val="007A451D"/>
    <w:rsid w:val="007A76B9"/>
    <w:rsid w:val="007B0A35"/>
    <w:rsid w:val="007B0A7F"/>
    <w:rsid w:val="007B1385"/>
    <w:rsid w:val="007C1A33"/>
    <w:rsid w:val="007C2ED8"/>
    <w:rsid w:val="007C77F1"/>
    <w:rsid w:val="007D26E9"/>
    <w:rsid w:val="007D7D45"/>
    <w:rsid w:val="007D7F3E"/>
    <w:rsid w:val="007E0900"/>
    <w:rsid w:val="007E5260"/>
    <w:rsid w:val="007E677C"/>
    <w:rsid w:val="007F0783"/>
    <w:rsid w:val="007F72C3"/>
    <w:rsid w:val="00810E13"/>
    <w:rsid w:val="008141CC"/>
    <w:rsid w:val="0081748F"/>
    <w:rsid w:val="008241B6"/>
    <w:rsid w:val="00826DE2"/>
    <w:rsid w:val="00830E6E"/>
    <w:rsid w:val="008420CD"/>
    <w:rsid w:val="008479E5"/>
    <w:rsid w:val="00856588"/>
    <w:rsid w:val="00860AE5"/>
    <w:rsid w:val="0087128D"/>
    <w:rsid w:val="0087288C"/>
    <w:rsid w:val="00874880"/>
    <w:rsid w:val="0088424C"/>
    <w:rsid w:val="008844FE"/>
    <w:rsid w:val="008858BF"/>
    <w:rsid w:val="0088610C"/>
    <w:rsid w:val="00890CD1"/>
    <w:rsid w:val="008973FA"/>
    <w:rsid w:val="00897596"/>
    <w:rsid w:val="008B4A90"/>
    <w:rsid w:val="008B6347"/>
    <w:rsid w:val="008C1DC6"/>
    <w:rsid w:val="008C4D15"/>
    <w:rsid w:val="008D23E7"/>
    <w:rsid w:val="008D470F"/>
    <w:rsid w:val="008D4F40"/>
    <w:rsid w:val="008E088C"/>
    <w:rsid w:val="008E40CE"/>
    <w:rsid w:val="008E6A7C"/>
    <w:rsid w:val="008F0A13"/>
    <w:rsid w:val="00900D4E"/>
    <w:rsid w:val="00902EF9"/>
    <w:rsid w:val="009065B3"/>
    <w:rsid w:val="00913376"/>
    <w:rsid w:val="009149F2"/>
    <w:rsid w:val="0092468B"/>
    <w:rsid w:val="00942BA8"/>
    <w:rsid w:val="00950852"/>
    <w:rsid w:val="009531B9"/>
    <w:rsid w:val="00956A6B"/>
    <w:rsid w:val="00957078"/>
    <w:rsid w:val="009618CA"/>
    <w:rsid w:val="009706E7"/>
    <w:rsid w:val="00973E3C"/>
    <w:rsid w:val="00977B16"/>
    <w:rsid w:val="00984C87"/>
    <w:rsid w:val="00985871"/>
    <w:rsid w:val="00992B8F"/>
    <w:rsid w:val="009A1118"/>
    <w:rsid w:val="009A12B0"/>
    <w:rsid w:val="009A1A80"/>
    <w:rsid w:val="009A335F"/>
    <w:rsid w:val="009B373B"/>
    <w:rsid w:val="009B5E8A"/>
    <w:rsid w:val="009B6B9A"/>
    <w:rsid w:val="009C54E8"/>
    <w:rsid w:val="009E362C"/>
    <w:rsid w:val="009F0E22"/>
    <w:rsid w:val="009F1B56"/>
    <w:rsid w:val="00A04E07"/>
    <w:rsid w:val="00A113ED"/>
    <w:rsid w:val="00A23197"/>
    <w:rsid w:val="00A32DD4"/>
    <w:rsid w:val="00A3609F"/>
    <w:rsid w:val="00A435EE"/>
    <w:rsid w:val="00A65239"/>
    <w:rsid w:val="00A67CA4"/>
    <w:rsid w:val="00A67D7E"/>
    <w:rsid w:val="00A71E8B"/>
    <w:rsid w:val="00A72B2B"/>
    <w:rsid w:val="00A72BC7"/>
    <w:rsid w:val="00A76C70"/>
    <w:rsid w:val="00A87704"/>
    <w:rsid w:val="00AB207F"/>
    <w:rsid w:val="00AC4E28"/>
    <w:rsid w:val="00AD30F1"/>
    <w:rsid w:val="00AD5E57"/>
    <w:rsid w:val="00AD601C"/>
    <w:rsid w:val="00AD6A1D"/>
    <w:rsid w:val="00AE4039"/>
    <w:rsid w:val="00AF07FC"/>
    <w:rsid w:val="00AF7525"/>
    <w:rsid w:val="00B03FF8"/>
    <w:rsid w:val="00B21ACA"/>
    <w:rsid w:val="00B26B18"/>
    <w:rsid w:val="00B335EB"/>
    <w:rsid w:val="00B35B04"/>
    <w:rsid w:val="00B440ED"/>
    <w:rsid w:val="00B525E2"/>
    <w:rsid w:val="00B568F7"/>
    <w:rsid w:val="00B63C7D"/>
    <w:rsid w:val="00B650C4"/>
    <w:rsid w:val="00B71C97"/>
    <w:rsid w:val="00B71E14"/>
    <w:rsid w:val="00B71ED3"/>
    <w:rsid w:val="00B720BC"/>
    <w:rsid w:val="00B87318"/>
    <w:rsid w:val="00B9003B"/>
    <w:rsid w:val="00B90B62"/>
    <w:rsid w:val="00BA153B"/>
    <w:rsid w:val="00BA3BCF"/>
    <w:rsid w:val="00BA5802"/>
    <w:rsid w:val="00BB0FFA"/>
    <w:rsid w:val="00BB13CF"/>
    <w:rsid w:val="00BB3816"/>
    <w:rsid w:val="00BB4327"/>
    <w:rsid w:val="00BC48C9"/>
    <w:rsid w:val="00BD1257"/>
    <w:rsid w:val="00BD7C9A"/>
    <w:rsid w:val="00BE13A5"/>
    <w:rsid w:val="00BE6392"/>
    <w:rsid w:val="00BF05CD"/>
    <w:rsid w:val="00BF3F90"/>
    <w:rsid w:val="00BF6603"/>
    <w:rsid w:val="00C10080"/>
    <w:rsid w:val="00C145D9"/>
    <w:rsid w:val="00C32827"/>
    <w:rsid w:val="00C423C8"/>
    <w:rsid w:val="00C57D11"/>
    <w:rsid w:val="00C675D5"/>
    <w:rsid w:val="00C72752"/>
    <w:rsid w:val="00C85DDA"/>
    <w:rsid w:val="00C87EA8"/>
    <w:rsid w:val="00C91AC0"/>
    <w:rsid w:val="00CA655F"/>
    <w:rsid w:val="00CA67D3"/>
    <w:rsid w:val="00CB2919"/>
    <w:rsid w:val="00CB5094"/>
    <w:rsid w:val="00CB604B"/>
    <w:rsid w:val="00CC0CA9"/>
    <w:rsid w:val="00CC3BD6"/>
    <w:rsid w:val="00CC75F8"/>
    <w:rsid w:val="00CD1B31"/>
    <w:rsid w:val="00CD46FE"/>
    <w:rsid w:val="00CD678D"/>
    <w:rsid w:val="00CD6C93"/>
    <w:rsid w:val="00CD6F38"/>
    <w:rsid w:val="00CE0B31"/>
    <w:rsid w:val="00CE4A4A"/>
    <w:rsid w:val="00CF5E68"/>
    <w:rsid w:val="00D03108"/>
    <w:rsid w:val="00D17870"/>
    <w:rsid w:val="00D36C44"/>
    <w:rsid w:val="00D375D1"/>
    <w:rsid w:val="00D43882"/>
    <w:rsid w:val="00D46A58"/>
    <w:rsid w:val="00D53218"/>
    <w:rsid w:val="00D56547"/>
    <w:rsid w:val="00D56577"/>
    <w:rsid w:val="00D62927"/>
    <w:rsid w:val="00D662DD"/>
    <w:rsid w:val="00D7087C"/>
    <w:rsid w:val="00D73F5D"/>
    <w:rsid w:val="00D863A0"/>
    <w:rsid w:val="00D90F3C"/>
    <w:rsid w:val="00D91D85"/>
    <w:rsid w:val="00D91F4C"/>
    <w:rsid w:val="00DA3387"/>
    <w:rsid w:val="00DB09AF"/>
    <w:rsid w:val="00DB3A5F"/>
    <w:rsid w:val="00DC194B"/>
    <w:rsid w:val="00DD0B6C"/>
    <w:rsid w:val="00DE5A51"/>
    <w:rsid w:val="00DE7D73"/>
    <w:rsid w:val="00DF1E9B"/>
    <w:rsid w:val="00DF485C"/>
    <w:rsid w:val="00DF6199"/>
    <w:rsid w:val="00E01D5B"/>
    <w:rsid w:val="00E04369"/>
    <w:rsid w:val="00E0659C"/>
    <w:rsid w:val="00E13A27"/>
    <w:rsid w:val="00E16FB0"/>
    <w:rsid w:val="00E173B1"/>
    <w:rsid w:val="00E23692"/>
    <w:rsid w:val="00E42506"/>
    <w:rsid w:val="00E429AB"/>
    <w:rsid w:val="00E5261A"/>
    <w:rsid w:val="00E60862"/>
    <w:rsid w:val="00E67A03"/>
    <w:rsid w:val="00E805B0"/>
    <w:rsid w:val="00E953C5"/>
    <w:rsid w:val="00EA2CD2"/>
    <w:rsid w:val="00EB0521"/>
    <w:rsid w:val="00EB394C"/>
    <w:rsid w:val="00EB4D08"/>
    <w:rsid w:val="00EB629B"/>
    <w:rsid w:val="00EC58C1"/>
    <w:rsid w:val="00ED223F"/>
    <w:rsid w:val="00ED4CEE"/>
    <w:rsid w:val="00ED5138"/>
    <w:rsid w:val="00EE0122"/>
    <w:rsid w:val="00EE2123"/>
    <w:rsid w:val="00EF235C"/>
    <w:rsid w:val="00EF256B"/>
    <w:rsid w:val="00F02A89"/>
    <w:rsid w:val="00F05118"/>
    <w:rsid w:val="00F12C00"/>
    <w:rsid w:val="00F2561F"/>
    <w:rsid w:val="00F318B3"/>
    <w:rsid w:val="00F31D1E"/>
    <w:rsid w:val="00F366C3"/>
    <w:rsid w:val="00F36A5B"/>
    <w:rsid w:val="00F36D9C"/>
    <w:rsid w:val="00F36EDE"/>
    <w:rsid w:val="00F3756A"/>
    <w:rsid w:val="00F407D1"/>
    <w:rsid w:val="00F40C3A"/>
    <w:rsid w:val="00F43485"/>
    <w:rsid w:val="00F45ACB"/>
    <w:rsid w:val="00F52DF5"/>
    <w:rsid w:val="00F53B1E"/>
    <w:rsid w:val="00F5696A"/>
    <w:rsid w:val="00F57681"/>
    <w:rsid w:val="00F61A06"/>
    <w:rsid w:val="00F62CE3"/>
    <w:rsid w:val="00F65866"/>
    <w:rsid w:val="00F677F6"/>
    <w:rsid w:val="00F7337C"/>
    <w:rsid w:val="00F75AD9"/>
    <w:rsid w:val="00F83E8A"/>
    <w:rsid w:val="00F85987"/>
    <w:rsid w:val="00F87BEF"/>
    <w:rsid w:val="00F92CD2"/>
    <w:rsid w:val="00F9328E"/>
    <w:rsid w:val="00F96112"/>
    <w:rsid w:val="00F97E4A"/>
    <w:rsid w:val="00FA0C1C"/>
    <w:rsid w:val="00FA37D3"/>
    <w:rsid w:val="00FA4B1C"/>
    <w:rsid w:val="00FA4DE1"/>
    <w:rsid w:val="00FB006B"/>
    <w:rsid w:val="00FB1002"/>
    <w:rsid w:val="00FC549A"/>
    <w:rsid w:val="00FF62E5"/>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colormenu v:ext="edit" fillcolor="none"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337C"/>
  </w:style>
  <w:style w:type="paragraph" w:styleId="Heading1">
    <w:name w:val="heading 1"/>
    <w:basedOn w:val="Normal"/>
    <w:next w:val="Normal"/>
    <w:link w:val="Heading1Char"/>
    <w:uiPriority w:val="9"/>
    <w:qFormat/>
    <w:rsid w:val="00F7337C"/>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F7337C"/>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F7337C"/>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F7337C"/>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F7337C"/>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F7337C"/>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F7337C"/>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F7337C"/>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F7337C"/>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337C"/>
    <w:rPr>
      <w:rFonts w:asciiTheme="majorHAnsi" w:eastAsiaTheme="majorEastAsia" w:hAnsiTheme="majorHAnsi" w:cstheme="majorBidi"/>
      <w:b/>
      <w:bCs/>
      <w:sz w:val="28"/>
      <w:szCs w:val="28"/>
    </w:rPr>
  </w:style>
  <w:style w:type="paragraph" w:styleId="ListParagraph">
    <w:name w:val="List Paragraph"/>
    <w:basedOn w:val="Normal"/>
    <w:uiPriority w:val="34"/>
    <w:qFormat/>
    <w:rsid w:val="00F7337C"/>
    <w:pPr>
      <w:ind w:left="720"/>
      <w:contextualSpacing/>
    </w:pPr>
  </w:style>
  <w:style w:type="character" w:customStyle="1" w:styleId="Heading2Char">
    <w:name w:val="Heading 2 Char"/>
    <w:basedOn w:val="DefaultParagraphFont"/>
    <w:link w:val="Heading2"/>
    <w:uiPriority w:val="9"/>
    <w:rsid w:val="00F7337C"/>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F7337C"/>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F7337C"/>
    <w:rPr>
      <w:rFonts w:asciiTheme="majorHAnsi" w:eastAsiaTheme="majorEastAsia" w:hAnsiTheme="majorHAnsi" w:cstheme="majorBidi"/>
      <w:b/>
      <w:bCs/>
      <w:i/>
      <w:iCs/>
    </w:rPr>
  </w:style>
  <w:style w:type="character" w:styleId="Hyperlink">
    <w:name w:val="Hyperlink"/>
    <w:basedOn w:val="DefaultParagraphFont"/>
    <w:uiPriority w:val="99"/>
    <w:unhideWhenUsed/>
    <w:rsid w:val="00897596"/>
    <w:rPr>
      <w:color w:val="0563C1" w:themeColor="hyperlink"/>
      <w:u w:val="single"/>
    </w:rPr>
  </w:style>
  <w:style w:type="character" w:styleId="Strong">
    <w:name w:val="Strong"/>
    <w:uiPriority w:val="22"/>
    <w:qFormat/>
    <w:rsid w:val="00F7337C"/>
    <w:rPr>
      <w:b/>
      <w:bCs/>
    </w:rPr>
  </w:style>
  <w:style w:type="paragraph" w:customStyle="1" w:styleId="no-space">
    <w:name w:val="no-space"/>
    <w:basedOn w:val="Normal"/>
    <w:rsid w:val="00897596"/>
    <w:pPr>
      <w:spacing w:before="100" w:beforeAutospacing="1" w:after="100" w:afterAutospacing="1"/>
    </w:pPr>
    <w:rPr>
      <w:rFonts w:ascii="Times New Roman" w:hAnsi="Times New Roman" w:cs="Times New Roman"/>
    </w:rPr>
  </w:style>
  <w:style w:type="paragraph" w:styleId="NormalWeb">
    <w:name w:val="Normal (Web)"/>
    <w:basedOn w:val="Normal"/>
    <w:uiPriority w:val="99"/>
    <w:semiHidden/>
    <w:unhideWhenUsed/>
    <w:rsid w:val="00897596"/>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897596"/>
  </w:style>
  <w:style w:type="character" w:customStyle="1" w:styleId="bold">
    <w:name w:val="bold"/>
    <w:basedOn w:val="DefaultParagraphFont"/>
    <w:rsid w:val="00897596"/>
  </w:style>
  <w:style w:type="paragraph" w:styleId="HTMLAddress">
    <w:name w:val="HTML Address"/>
    <w:basedOn w:val="Normal"/>
    <w:link w:val="HTMLAddressChar"/>
    <w:uiPriority w:val="99"/>
    <w:semiHidden/>
    <w:unhideWhenUsed/>
    <w:rsid w:val="00897596"/>
    <w:rPr>
      <w:rFonts w:ascii="Times New Roman" w:hAnsi="Times New Roman" w:cs="Times New Roman"/>
      <w:i/>
      <w:iCs/>
    </w:rPr>
  </w:style>
  <w:style w:type="character" w:customStyle="1" w:styleId="HTMLAddressChar">
    <w:name w:val="HTML Address Char"/>
    <w:basedOn w:val="DefaultParagraphFont"/>
    <w:link w:val="HTMLAddress"/>
    <w:uiPriority w:val="99"/>
    <w:semiHidden/>
    <w:rsid w:val="00897596"/>
    <w:rPr>
      <w:rFonts w:ascii="Times New Roman" w:hAnsi="Times New Roman" w:cs="Times New Roman"/>
      <w:i/>
      <w:iCs/>
    </w:rPr>
  </w:style>
  <w:style w:type="paragraph" w:styleId="BalloonText">
    <w:name w:val="Balloon Text"/>
    <w:basedOn w:val="Normal"/>
    <w:link w:val="BalloonTextChar"/>
    <w:uiPriority w:val="99"/>
    <w:semiHidden/>
    <w:unhideWhenUsed/>
    <w:rsid w:val="003B5C54"/>
    <w:rPr>
      <w:rFonts w:ascii="Tahoma" w:hAnsi="Tahoma" w:cs="Tahoma"/>
      <w:sz w:val="16"/>
      <w:szCs w:val="16"/>
    </w:rPr>
  </w:style>
  <w:style w:type="character" w:customStyle="1" w:styleId="BalloonTextChar">
    <w:name w:val="Balloon Text Char"/>
    <w:basedOn w:val="DefaultParagraphFont"/>
    <w:link w:val="BalloonText"/>
    <w:uiPriority w:val="99"/>
    <w:semiHidden/>
    <w:rsid w:val="003B5C54"/>
    <w:rPr>
      <w:rFonts w:ascii="Tahoma" w:hAnsi="Tahoma" w:cs="Tahoma"/>
      <w:sz w:val="16"/>
      <w:szCs w:val="16"/>
    </w:rPr>
  </w:style>
  <w:style w:type="table" w:styleId="TableGrid">
    <w:name w:val="Table Grid"/>
    <w:basedOn w:val="TableNormal"/>
    <w:uiPriority w:val="59"/>
    <w:rsid w:val="00860A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DF1E9B"/>
    <w:rPr>
      <w:color w:val="954F72" w:themeColor="followedHyperlink"/>
      <w:u w:val="single"/>
    </w:rPr>
  </w:style>
  <w:style w:type="paragraph" w:styleId="Caption">
    <w:name w:val="caption"/>
    <w:basedOn w:val="Normal"/>
    <w:next w:val="Normal"/>
    <w:uiPriority w:val="35"/>
    <w:unhideWhenUsed/>
    <w:qFormat/>
    <w:rsid w:val="0005404F"/>
    <w:rPr>
      <w:b/>
      <w:bCs/>
      <w:color w:val="5B9BD5" w:themeColor="accent1"/>
      <w:sz w:val="18"/>
      <w:szCs w:val="18"/>
    </w:rPr>
  </w:style>
  <w:style w:type="character" w:styleId="CommentReference">
    <w:name w:val="annotation reference"/>
    <w:basedOn w:val="DefaultParagraphFont"/>
    <w:uiPriority w:val="99"/>
    <w:semiHidden/>
    <w:unhideWhenUsed/>
    <w:rsid w:val="00CB5094"/>
    <w:rPr>
      <w:sz w:val="18"/>
      <w:szCs w:val="18"/>
    </w:rPr>
  </w:style>
  <w:style w:type="paragraph" w:styleId="CommentText">
    <w:name w:val="annotation text"/>
    <w:basedOn w:val="Normal"/>
    <w:link w:val="CommentTextChar"/>
    <w:uiPriority w:val="99"/>
    <w:unhideWhenUsed/>
    <w:rsid w:val="00CB5094"/>
  </w:style>
  <w:style w:type="character" w:customStyle="1" w:styleId="CommentTextChar">
    <w:name w:val="Comment Text Char"/>
    <w:basedOn w:val="DefaultParagraphFont"/>
    <w:link w:val="CommentText"/>
    <w:uiPriority w:val="99"/>
    <w:rsid w:val="00CB5094"/>
  </w:style>
  <w:style w:type="paragraph" w:styleId="CommentSubject">
    <w:name w:val="annotation subject"/>
    <w:basedOn w:val="CommentText"/>
    <w:next w:val="CommentText"/>
    <w:link w:val="CommentSubjectChar"/>
    <w:uiPriority w:val="99"/>
    <w:semiHidden/>
    <w:unhideWhenUsed/>
    <w:rsid w:val="00CB5094"/>
    <w:rPr>
      <w:b/>
      <w:bCs/>
      <w:sz w:val="20"/>
      <w:szCs w:val="20"/>
    </w:rPr>
  </w:style>
  <w:style w:type="character" w:customStyle="1" w:styleId="CommentSubjectChar">
    <w:name w:val="Comment Subject Char"/>
    <w:basedOn w:val="CommentTextChar"/>
    <w:link w:val="CommentSubject"/>
    <w:uiPriority w:val="99"/>
    <w:semiHidden/>
    <w:rsid w:val="00CB5094"/>
    <w:rPr>
      <w:b/>
      <w:bCs/>
      <w:sz w:val="20"/>
      <w:szCs w:val="20"/>
    </w:rPr>
  </w:style>
  <w:style w:type="paragraph" w:styleId="NoSpacing">
    <w:name w:val="No Spacing"/>
    <w:basedOn w:val="Normal"/>
    <w:link w:val="NoSpacingChar"/>
    <w:uiPriority w:val="1"/>
    <w:qFormat/>
    <w:rsid w:val="00F7337C"/>
    <w:pPr>
      <w:spacing w:after="0" w:line="240" w:lineRule="auto"/>
    </w:pPr>
  </w:style>
  <w:style w:type="character" w:customStyle="1" w:styleId="NoSpacingChar">
    <w:name w:val="No Spacing Char"/>
    <w:basedOn w:val="DefaultParagraphFont"/>
    <w:link w:val="NoSpacing"/>
    <w:uiPriority w:val="1"/>
    <w:rsid w:val="00542D59"/>
  </w:style>
  <w:style w:type="character" w:customStyle="1" w:styleId="Heading5Char">
    <w:name w:val="Heading 5 Char"/>
    <w:basedOn w:val="DefaultParagraphFont"/>
    <w:link w:val="Heading5"/>
    <w:uiPriority w:val="9"/>
    <w:rsid w:val="00F7337C"/>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F7337C"/>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F7337C"/>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F7337C"/>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F7337C"/>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F7337C"/>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F7337C"/>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F7337C"/>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F7337C"/>
    <w:rPr>
      <w:rFonts w:asciiTheme="majorHAnsi" w:eastAsiaTheme="majorEastAsia" w:hAnsiTheme="majorHAnsi" w:cstheme="majorBidi"/>
      <w:i/>
      <w:iCs/>
      <w:spacing w:val="13"/>
      <w:sz w:val="24"/>
      <w:szCs w:val="24"/>
    </w:rPr>
  </w:style>
  <w:style w:type="character" w:styleId="Emphasis">
    <w:name w:val="Emphasis"/>
    <w:uiPriority w:val="20"/>
    <w:qFormat/>
    <w:rsid w:val="00F7337C"/>
    <w:rPr>
      <w:b/>
      <w:bCs/>
      <w:i/>
      <w:iCs/>
      <w:spacing w:val="10"/>
      <w:bdr w:val="none" w:sz="0" w:space="0" w:color="auto"/>
      <w:shd w:val="clear" w:color="auto" w:fill="auto"/>
    </w:rPr>
  </w:style>
  <w:style w:type="paragraph" w:styleId="Quote">
    <w:name w:val="Quote"/>
    <w:basedOn w:val="Normal"/>
    <w:next w:val="Normal"/>
    <w:link w:val="QuoteChar"/>
    <w:uiPriority w:val="29"/>
    <w:qFormat/>
    <w:rsid w:val="00F7337C"/>
    <w:pPr>
      <w:spacing w:before="200" w:after="0"/>
      <w:ind w:left="360" w:right="360"/>
    </w:pPr>
    <w:rPr>
      <w:i/>
      <w:iCs/>
    </w:rPr>
  </w:style>
  <w:style w:type="character" w:customStyle="1" w:styleId="QuoteChar">
    <w:name w:val="Quote Char"/>
    <w:basedOn w:val="DefaultParagraphFont"/>
    <w:link w:val="Quote"/>
    <w:uiPriority w:val="29"/>
    <w:rsid w:val="00F7337C"/>
    <w:rPr>
      <w:i/>
      <w:iCs/>
    </w:rPr>
  </w:style>
  <w:style w:type="paragraph" w:styleId="IntenseQuote">
    <w:name w:val="Intense Quote"/>
    <w:basedOn w:val="Normal"/>
    <w:next w:val="Normal"/>
    <w:link w:val="IntenseQuoteChar"/>
    <w:uiPriority w:val="30"/>
    <w:qFormat/>
    <w:rsid w:val="00F7337C"/>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F7337C"/>
    <w:rPr>
      <w:b/>
      <w:bCs/>
      <w:i/>
      <w:iCs/>
    </w:rPr>
  </w:style>
  <w:style w:type="character" w:styleId="SubtleEmphasis">
    <w:name w:val="Subtle Emphasis"/>
    <w:uiPriority w:val="19"/>
    <w:qFormat/>
    <w:rsid w:val="00F7337C"/>
    <w:rPr>
      <w:i/>
      <w:iCs/>
    </w:rPr>
  </w:style>
  <w:style w:type="character" w:styleId="IntenseEmphasis">
    <w:name w:val="Intense Emphasis"/>
    <w:uiPriority w:val="21"/>
    <w:qFormat/>
    <w:rsid w:val="00F7337C"/>
    <w:rPr>
      <w:b/>
      <w:bCs/>
    </w:rPr>
  </w:style>
  <w:style w:type="character" w:styleId="SubtleReference">
    <w:name w:val="Subtle Reference"/>
    <w:uiPriority w:val="31"/>
    <w:qFormat/>
    <w:rsid w:val="00F7337C"/>
    <w:rPr>
      <w:smallCaps/>
    </w:rPr>
  </w:style>
  <w:style w:type="character" w:styleId="IntenseReference">
    <w:name w:val="Intense Reference"/>
    <w:uiPriority w:val="32"/>
    <w:qFormat/>
    <w:rsid w:val="00F7337C"/>
    <w:rPr>
      <w:smallCaps/>
      <w:spacing w:val="5"/>
      <w:u w:val="single"/>
    </w:rPr>
  </w:style>
  <w:style w:type="character" w:styleId="BookTitle">
    <w:name w:val="Book Title"/>
    <w:uiPriority w:val="33"/>
    <w:qFormat/>
    <w:rsid w:val="00F7337C"/>
    <w:rPr>
      <w:i/>
      <w:iCs/>
      <w:smallCaps/>
      <w:spacing w:val="5"/>
    </w:rPr>
  </w:style>
  <w:style w:type="paragraph" w:styleId="TOCHeading">
    <w:name w:val="TOC Heading"/>
    <w:basedOn w:val="Heading1"/>
    <w:next w:val="Normal"/>
    <w:uiPriority w:val="39"/>
    <w:semiHidden/>
    <w:unhideWhenUsed/>
    <w:qFormat/>
    <w:rsid w:val="00F7337C"/>
    <w:pPr>
      <w:outlineLvl w:val="9"/>
    </w:pPr>
  </w:style>
  <w:style w:type="character" w:styleId="PlaceholderText">
    <w:name w:val="Placeholder Text"/>
    <w:basedOn w:val="DefaultParagraphFont"/>
    <w:uiPriority w:val="99"/>
    <w:semiHidden/>
    <w:rsid w:val="002E0D30"/>
    <w:rPr>
      <w:color w:val="808080"/>
    </w:rPr>
  </w:style>
</w:styles>
</file>

<file path=word/webSettings.xml><?xml version="1.0" encoding="utf-8"?>
<w:webSettings xmlns:r="http://schemas.openxmlformats.org/officeDocument/2006/relationships" xmlns:w="http://schemas.openxmlformats.org/wordprocessingml/2006/main">
  <w:divs>
    <w:div w:id="50547155">
      <w:bodyDiv w:val="1"/>
      <w:marLeft w:val="0"/>
      <w:marRight w:val="0"/>
      <w:marTop w:val="0"/>
      <w:marBottom w:val="0"/>
      <w:divBdr>
        <w:top w:val="none" w:sz="0" w:space="0" w:color="auto"/>
        <w:left w:val="none" w:sz="0" w:space="0" w:color="auto"/>
        <w:bottom w:val="none" w:sz="0" w:space="0" w:color="auto"/>
        <w:right w:val="none" w:sz="0" w:space="0" w:color="auto"/>
      </w:divBdr>
    </w:div>
    <w:div w:id="109130514">
      <w:bodyDiv w:val="1"/>
      <w:marLeft w:val="0"/>
      <w:marRight w:val="0"/>
      <w:marTop w:val="0"/>
      <w:marBottom w:val="0"/>
      <w:divBdr>
        <w:top w:val="none" w:sz="0" w:space="0" w:color="auto"/>
        <w:left w:val="none" w:sz="0" w:space="0" w:color="auto"/>
        <w:bottom w:val="none" w:sz="0" w:space="0" w:color="auto"/>
        <w:right w:val="none" w:sz="0" w:space="0" w:color="auto"/>
      </w:divBdr>
    </w:div>
    <w:div w:id="228619579">
      <w:bodyDiv w:val="1"/>
      <w:marLeft w:val="0"/>
      <w:marRight w:val="0"/>
      <w:marTop w:val="0"/>
      <w:marBottom w:val="0"/>
      <w:divBdr>
        <w:top w:val="none" w:sz="0" w:space="0" w:color="auto"/>
        <w:left w:val="none" w:sz="0" w:space="0" w:color="auto"/>
        <w:bottom w:val="none" w:sz="0" w:space="0" w:color="auto"/>
        <w:right w:val="none" w:sz="0" w:space="0" w:color="auto"/>
      </w:divBdr>
    </w:div>
    <w:div w:id="494538387">
      <w:bodyDiv w:val="1"/>
      <w:marLeft w:val="0"/>
      <w:marRight w:val="0"/>
      <w:marTop w:val="0"/>
      <w:marBottom w:val="0"/>
      <w:divBdr>
        <w:top w:val="none" w:sz="0" w:space="0" w:color="auto"/>
        <w:left w:val="none" w:sz="0" w:space="0" w:color="auto"/>
        <w:bottom w:val="none" w:sz="0" w:space="0" w:color="auto"/>
        <w:right w:val="none" w:sz="0" w:space="0" w:color="auto"/>
      </w:divBdr>
    </w:div>
    <w:div w:id="905385005">
      <w:bodyDiv w:val="1"/>
      <w:marLeft w:val="0"/>
      <w:marRight w:val="0"/>
      <w:marTop w:val="0"/>
      <w:marBottom w:val="0"/>
      <w:divBdr>
        <w:top w:val="none" w:sz="0" w:space="0" w:color="auto"/>
        <w:left w:val="none" w:sz="0" w:space="0" w:color="auto"/>
        <w:bottom w:val="none" w:sz="0" w:space="0" w:color="auto"/>
        <w:right w:val="none" w:sz="0" w:space="0" w:color="auto"/>
      </w:divBdr>
    </w:div>
    <w:div w:id="1941140236">
      <w:bodyDiv w:val="1"/>
      <w:marLeft w:val="0"/>
      <w:marRight w:val="0"/>
      <w:marTop w:val="0"/>
      <w:marBottom w:val="0"/>
      <w:divBdr>
        <w:top w:val="none" w:sz="0" w:space="0" w:color="auto"/>
        <w:left w:val="none" w:sz="0" w:space="0" w:color="auto"/>
        <w:bottom w:val="none" w:sz="0" w:space="0" w:color="auto"/>
        <w:right w:val="none" w:sz="0" w:space="0" w:color="auto"/>
      </w:divBdr>
    </w:div>
    <w:div w:id="195697919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4.png"/><Relationship Id="rId7" Type="http://schemas.openxmlformats.org/officeDocument/2006/relationships/image" Target="media/image1.gif"/><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12.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Emoji">
    <w:altName w:val="Microsoft Tai Le"/>
    <w:charset w:val="00"/>
    <w:family w:val="swiss"/>
    <w:pitch w:val="variable"/>
    <w:sig w:usb0="00000003" w:usb1="02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8C231E"/>
    <w:rsid w:val="000652DE"/>
    <w:rsid w:val="008C231E"/>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CA" w:eastAsia="en-CA"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435E24141B54200BC6DD90C79F00158">
    <w:name w:val="3435E24141B54200BC6DD90C79F00158"/>
    <w:rsid w:val="008C231E"/>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2017-10-19T00:00:00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7F7A254-26D6-4A1E-98E0-769B7EDBD2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18</Pages>
  <Words>18421</Words>
  <Characters>105000</Characters>
  <Application>Microsoft Office Word</Application>
  <DocSecurity>0</DocSecurity>
  <Lines>875</Lines>
  <Paragraphs>246</Paragraphs>
  <ScaleCrop>false</ScaleCrop>
  <HeadingPairs>
    <vt:vector size="2" baseType="variant">
      <vt:variant>
        <vt:lpstr>Title</vt:lpstr>
      </vt:variant>
      <vt:variant>
        <vt:i4>1</vt:i4>
      </vt:variant>
    </vt:vector>
  </HeadingPairs>
  <TitlesOfParts>
    <vt:vector size="1" baseType="lpstr">
      <vt:lpstr>Developing Instruments to Facilitate Endoscopic Ear Surgery</vt:lpstr>
    </vt:vector>
  </TitlesOfParts>
  <Company>University of toronto</Company>
  <LinksUpToDate>false</LinksUpToDate>
  <CharactersWithSpaces>123175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Developing Instruments to Facilitate Endoscopic Ear Surgery</dc:title>
  <dc:subject>Thesis Progress Report </dc:subject>
  <dc:creator>Arushri Swarup</dc:creator>
  <cp:lastModifiedBy>Arushri Swarup</cp:lastModifiedBy>
  <cp:revision>16</cp:revision>
  <cp:lastPrinted>2017-10-10T17:53:00Z</cp:lastPrinted>
  <dcterms:created xsi:type="dcterms:W3CDTF">2017-10-10T18:24:00Z</dcterms:created>
  <dcterms:modified xsi:type="dcterms:W3CDTF">2017-10-10T20:27:00Z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f02e2194-1314-33c6-ac2e-4dc3f545970e</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y fmtid="{D5CDD505-2E9C-101B-9397-08002B2CF9AE}" pid="25" name="Mendeley User Name_1">
    <vt:lpwstr>arushri.swarup@mail.utoronto.ca@www.mendeley.com</vt:lpwstr>
  </property>
</Properties>
</file>